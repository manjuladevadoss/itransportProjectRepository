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r w:rsidR="002D1DBC" w:rsidRPr="00803BD7">
        <w:rPr>
          <w:highlight w:val="yellow"/>
        </w:rPr>
        <w:t>conditions apply</w:t>
      </w:r>
      <w:r w:rsidRPr="00803BD7">
        <w:rPr>
          <w:highlight w:val="yellow"/>
        </w:rPr>
        <w:t xml:space="preserve"> to choose the </w:t>
      </w:r>
      <w:proofErr w:type="gramStart"/>
      <w:r w:rsidRPr="00803BD7">
        <w:rPr>
          <w:highlight w:val="yellow"/>
        </w:rPr>
        <w:t>colors.</w:t>
      </w:r>
      <w:proofErr w:type="gramEnd"/>
      <w:r w:rsidRPr="00803BD7">
        <w:rPr>
          <w:highlight w:val="yellow"/>
        </w:rPr>
        <w:t xml:space="preserve">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DC3A1B" w:rsidP="003A327B">
      <w:pPr>
        <w:pStyle w:val="Heading1"/>
        <w:spacing w:before="0" w:line="240" w:lineRule="auto"/>
      </w:pPr>
      <w:r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061039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061039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lastRenderedPageBreak/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061039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485F46" w:rsidP="00FF1D4F">
            <w:proofErr w:type="spellStart"/>
            <w:r>
              <w:t>Windowspass</w:t>
            </w:r>
            <w:proofErr w:type="spellEnd"/>
          </w:p>
        </w:tc>
        <w:tc>
          <w:tcPr>
            <w:tcW w:w="7625" w:type="dxa"/>
          </w:tcPr>
          <w:p w:rsidR="00FF1D4F" w:rsidRPr="00FF1D4F" w:rsidRDefault="00485F46" w:rsidP="003A327B">
            <w:r>
              <w:t>green@Sopra$19</w:t>
            </w:r>
          </w:p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061039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061039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061039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061039" w:rsidP="00700969">
            <w:hyperlink r:id="rId14" w:history="1">
              <w:r w:rsidR="00BE4FF7" w:rsidRPr="00643DA6">
                <w:rPr>
                  <w:rStyle w:val="Hyperlink"/>
                </w:rPr>
                <w:t>https://stars3.soprasteria.com/prod/index.do</w:t>
              </w:r>
            </w:hyperlink>
          </w:p>
        </w:tc>
      </w:tr>
      <w:tr w:rsidR="00BE4FF7" w:rsidTr="00F80C26">
        <w:tc>
          <w:tcPr>
            <w:tcW w:w="1951" w:type="dxa"/>
          </w:tcPr>
          <w:p w:rsidR="00BE4FF7" w:rsidRDefault="00BE4FF7" w:rsidP="00C16F1E">
            <w:r>
              <w:t>Postman</w:t>
            </w:r>
          </w:p>
        </w:tc>
        <w:tc>
          <w:tcPr>
            <w:tcW w:w="7625" w:type="dxa"/>
          </w:tcPr>
          <w:p w:rsidR="00BE4FF7" w:rsidRDefault="00061039" w:rsidP="00700969">
            <w:hyperlink r:id="rId15" w:history="1">
              <w:r w:rsidR="00BE4FF7" w:rsidRPr="00643DA6">
                <w:rPr>
                  <w:rStyle w:val="Hyperlink"/>
                </w:rPr>
                <w:t>manjula.devadoss@ext.soprasteria.com</w:t>
              </w:r>
            </w:hyperlink>
            <w:r w:rsidR="00BE4FF7">
              <w:t xml:space="preserve"> / </w:t>
            </w:r>
            <w:r w:rsidR="00BE4FF7" w:rsidRPr="00BE4FF7">
              <w:t>ssauser2019</w:t>
            </w:r>
            <w:r w:rsidR="00BE4FF7">
              <w:t xml:space="preserve">/ </w:t>
            </w:r>
            <w:r w:rsidR="00BE4FF7" w:rsidRPr="00BE4FF7">
              <w:rPr>
                <w:rFonts w:ascii="Vladimir Script" w:hAnsi="Vladimir Script"/>
              </w:rPr>
              <w:t>ac@Post19</w:t>
            </w:r>
          </w:p>
        </w:tc>
      </w:tr>
      <w:tr w:rsidR="00B35F65" w:rsidTr="00F80C26">
        <w:tc>
          <w:tcPr>
            <w:tcW w:w="1951" w:type="dxa"/>
          </w:tcPr>
          <w:p w:rsidR="00B35F65" w:rsidRDefault="00B35F65" w:rsidP="00C16F1E">
            <w:r>
              <w:t xml:space="preserve">GITLAB – </w:t>
            </w:r>
            <w:proofErr w:type="spellStart"/>
            <w:r>
              <w:t>sourcecode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B35F65" w:rsidRDefault="00B35F65" w:rsidP="00B35F65">
            <w:pPr>
              <w:rPr>
                <w:color w:val="FF0000"/>
              </w:rPr>
            </w:pPr>
            <w:proofErr w:type="spellStart"/>
            <w:r w:rsidRPr="00A407B6">
              <w:rPr>
                <w:color w:val="FF0000"/>
              </w:rPr>
              <w:t>manjulad</w:t>
            </w:r>
            <w:proofErr w:type="spellEnd"/>
            <w:r w:rsidRPr="00A407B6">
              <w:rPr>
                <w:color w:val="FF0000"/>
              </w:rPr>
              <w:t xml:space="preserve"> / sopra@hit1119</w:t>
            </w:r>
          </w:p>
          <w:p w:rsidR="00B35F65" w:rsidRPr="00B35F65" w:rsidRDefault="00061039" w:rsidP="00B35F65">
            <w:pPr>
              <w:rPr>
                <w:color w:val="FF0000"/>
              </w:rPr>
            </w:pPr>
            <w:hyperlink r:id="rId16" w:history="1">
              <w:r w:rsidR="00B35F65" w:rsidRPr="00643DA6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B35F65" w:rsidTr="00F80C26">
        <w:tc>
          <w:tcPr>
            <w:tcW w:w="1951" w:type="dxa"/>
          </w:tcPr>
          <w:p w:rsidR="00B35F65" w:rsidRDefault="00B35F65" w:rsidP="00C16F1E">
            <w:r>
              <w:t>Oracle</w:t>
            </w:r>
          </w:p>
        </w:tc>
        <w:tc>
          <w:tcPr>
            <w:tcW w:w="7625" w:type="dxa"/>
          </w:tcPr>
          <w:p w:rsidR="00B35F65" w:rsidRPr="0031790C" w:rsidRDefault="00061039" w:rsidP="00B35F65">
            <w:pPr>
              <w:rPr>
                <w:color w:val="FF0000"/>
              </w:rPr>
            </w:pPr>
            <w:hyperlink r:id="rId17" w:history="1">
              <w:r w:rsidR="00B35F65" w:rsidRPr="000D1CF9">
                <w:rPr>
                  <w:rStyle w:val="Hyperlink"/>
                </w:rPr>
                <w:t>manjula.devadoss@ext.soprasteria.com</w:t>
              </w:r>
            </w:hyperlink>
            <w:r w:rsidR="00B35F65">
              <w:rPr>
                <w:color w:val="FF0000"/>
              </w:rPr>
              <w:t xml:space="preserve"> /sopra@Oracle</w:t>
            </w:r>
            <w:r w:rsidR="00B35F65" w:rsidRPr="007F55FF">
              <w:rPr>
                <w:color w:val="FF0000"/>
              </w:rPr>
              <w:t>1119</w:t>
            </w:r>
          </w:p>
          <w:p w:rsidR="00B35F65" w:rsidRPr="00A407B6" w:rsidRDefault="00B35F65" w:rsidP="00B35F65">
            <w:pPr>
              <w:rPr>
                <w:color w:val="FF0000"/>
              </w:rPr>
            </w:pPr>
          </w:p>
        </w:tc>
      </w:tr>
      <w:tr w:rsidR="0051651D" w:rsidTr="00F80C26">
        <w:tc>
          <w:tcPr>
            <w:tcW w:w="1951" w:type="dxa"/>
          </w:tcPr>
          <w:p w:rsidR="0051651D" w:rsidRDefault="0051651D" w:rsidP="0051651D">
            <w:proofErr w:type="spellStart"/>
            <w:r w:rsidRPr="00AF45BD">
              <w:t>Gitlab</w:t>
            </w:r>
            <w:proofErr w:type="spellEnd"/>
            <w:r w:rsidRPr="00AF45BD">
              <w:t xml:space="preserve"> credential </w:t>
            </w:r>
          </w:p>
        </w:tc>
        <w:tc>
          <w:tcPr>
            <w:tcW w:w="7625" w:type="dxa"/>
          </w:tcPr>
          <w:p w:rsidR="0051651D" w:rsidRDefault="0051651D" w:rsidP="00B35F65">
            <w:proofErr w:type="spellStart"/>
            <w:r w:rsidRPr="00AF45BD">
              <w:t>manjulad</w:t>
            </w:r>
            <w:proofErr w:type="spellEnd"/>
            <w:r w:rsidRPr="00AF45BD">
              <w:t xml:space="preserve"> / sopra@hit111</w:t>
            </w:r>
            <w:r>
              <w:t>9</w:t>
            </w:r>
          </w:p>
        </w:tc>
      </w:tr>
      <w:tr w:rsidR="0051651D" w:rsidTr="00F80C26">
        <w:tc>
          <w:tcPr>
            <w:tcW w:w="1951" w:type="dxa"/>
          </w:tcPr>
          <w:p w:rsidR="0051651D" w:rsidRPr="00AF45BD" w:rsidRDefault="0051651D" w:rsidP="0051651D">
            <w:r>
              <w:t>JIRA Access</w:t>
            </w:r>
          </w:p>
        </w:tc>
        <w:tc>
          <w:tcPr>
            <w:tcW w:w="7625" w:type="dxa"/>
          </w:tcPr>
          <w:p w:rsidR="0051651D" w:rsidRDefault="0051651D" w:rsidP="0051651D">
            <w:r w:rsidRPr="00E30360">
              <w:t>http://10.180.9.18:8080/secure/WelcomeToJIRA.jspa</w:t>
            </w:r>
          </w:p>
          <w:p w:rsidR="0051651D" w:rsidRPr="00AF45BD" w:rsidRDefault="0051651D" w:rsidP="00B35F65">
            <w:proofErr w:type="spellStart"/>
            <w:r>
              <w:t>manjula.devadoss</w:t>
            </w:r>
            <w:proofErr w:type="spellEnd"/>
            <w:r>
              <w:t xml:space="preserve"> / sopra@jira</w:t>
            </w:r>
            <w:r w:rsidRPr="00AF45BD">
              <w:t>11</w:t>
            </w:r>
            <w:r>
              <w:t>19</w:t>
            </w:r>
          </w:p>
        </w:tc>
      </w:tr>
      <w:tr w:rsidR="003C3229" w:rsidTr="00F80C26">
        <w:tc>
          <w:tcPr>
            <w:tcW w:w="1951" w:type="dxa"/>
          </w:tcPr>
          <w:p w:rsidR="003C3229" w:rsidRDefault="003C3229" w:rsidP="0051651D">
            <w:r w:rsidRPr="003C3229">
              <w:t>Install Creative Cloud</w:t>
            </w:r>
          </w:p>
        </w:tc>
        <w:tc>
          <w:tcPr>
            <w:tcW w:w="7625" w:type="dxa"/>
          </w:tcPr>
          <w:p w:rsidR="003C3229" w:rsidRPr="00E30360" w:rsidRDefault="00061039" w:rsidP="003C3229">
            <w:hyperlink r:id="rId18" w:history="1">
              <w:r w:rsidR="003C3229" w:rsidRPr="00315F43">
                <w:rPr>
                  <w:rStyle w:val="Hyperlink"/>
                </w:rPr>
                <w:t>manjula.devadoss@ext.soprasteria.com</w:t>
              </w:r>
            </w:hyperlink>
            <w:r w:rsidR="003C3229">
              <w:t xml:space="preserve"> / sopra@Adobe19</w:t>
            </w:r>
          </w:p>
        </w:tc>
      </w:tr>
      <w:tr w:rsidR="00061039" w:rsidTr="00F80C26">
        <w:tc>
          <w:tcPr>
            <w:tcW w:w="1951" w:type="dxa"/>
          </w:tcPr>
          <w:p w:rsidR="00061039" w:rsidRPr="003C3229" w:rsidRDefault="00061039" w:rsidP="0051651D">
            <w:hyperlink r:id="rId19" w:history="1">
              <w:r>
                <w:rPr>
                  <w:rStyle w:val="Hyperlink"/>
                </w:rPr>
                <w:t>https://www.canva.com/signup</w:t>
              </w:r>
            </w:hyperlink>
          </w:p>
        </w:tc>
        <w:tc>
          <w:tcPr>
            <w:tcW w:w="7625" w:type="dxa"/>
          </w:tcPr>
          <w:p w:rsidR="00061039" w:rsidRDefault="00061039" w:rsidP="00061039">
            <w:hyperlink r:id="rId20" w:history="1">
              <w:r w:rsidRPr="00315F43">
                <w:rPr>
                  <w:rStyle w:val="Hyperlink"/>
                </w:rPr>
                <w:t>manjula.devadoss@ext.soprasteria.com</w:t>
              </w:r>
            </w:hyperlink>
            <w:r>
              <w:rPr>
                <w:rStyle w:val="Hyperlink"/>
              </w:rPr>
              <w:t xml:space="preserve"> / </w:t>
            </w:r>
            <w:bookmarkStart w:id="0" w:name="_GoBack"/>
            <w:r>
              <w:t>sopra@Can19</w:t>
            </w:r>
            <w:bookmarkEnd w:id="0"/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9"/>
        <w:gridCol w:w="6400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https://www.onemotoring.com.sg/content/onemotoring/home.html</w:t>
            </w:r>
          </w:p>
        </w:tc>
      </w:tr>
      <w:tr w:rsidR="00E70F7C" w:rsidTr="00DC3A1B">
        <w:tc>
          <w:tcPr>
            <w:tcW w:w="2718" w:type="dxa"/>
          </w:tcPr>
          <w:p w:rsidR="00E70F7C" w:rsidRDefault="00E70F7C" w:rsidP="003A327B"/>
        </w:tc>
        <w:tc>
          <w:tcPr>
            <w:tcW w:w="5130" w:type="dxa"/>
          </w:tcPr>
          <w:p w:rsidR="00E70F7C" w:rsidRPr="00BE7857" w:rsidRDefault="00E70F7C" w:rsidP="003A327B"/>
        </w:tc>
      </w:tr>
      <w:tr w:rsidR="00E70F7C" w:rsidTr="00DC3A1B">
        <w:tc>
          <w:tcPr>
            <w:tcW w:w="2718" w:type="dxa"/>
          </w:tcPr>
          <w:p w:rsidR="00E70F7C" w:rsidRDefault="00061039" w:rsidP="003A327B">
            <w:hyperlink r:id="rId21" w:history="1">
              <w:r w:rsidR="00E70F7C">
                <w:rPr>
                  <w:rStyle w:val="Hyperlink"/>
                </w:rPr>
                <w:t>https://fontawesome.com/download</w:t>
              </w:r>
            </w:hyperlink>
          </w:p>
        </w:tc>
        <w:tc>
          <w:tcPr>
            <w:tcW w:w="5130" w:type="dxa"/>
          </w:tcPr>
          <w:p w:rsidR="00E70F7C" w:rsidRPr="00BE7857" w:rsidRDefault="00061039" w:rsidP="003A327B">
            <w:hyperlink r:id="rId22" w:history="1">
              <w:r w:rsidR="00E70F7C" w:rsidRPr="00CB69C6">
                <w:rPr>
                  <w:rStyle w:val="Hyperlink"/>
                </w:rPr>
                <w:t>manjula.devadoss@ext.soprasteria.com</w:t>
              </w:r>
            </w:hyperlink>
            <w:r w:rsidR="00E70F7C">
              <w:t xml:space="preserve"> / ac@font19</w:t>
            </w:r>
          </w:p>
        </w:tc>
      </w:tr>
      <w:tr w:rsidR="00BD18FC" w:rsidTr="00DC3A1B">
        <w:tc>
          <w:tcPr>
            <w:tcW w:w="2718" w:type="dxa"/>
          </w:tcPr>
          <w:p w:rsidR="00BD18FC" w:rsidRDefault="00BD18FC" w:rsidP="00BD18FC">
            <w:r>
              <w:t>Oct 21 2019 TO Oct 25 2019</w:t>
            </w:r>
          </w:p>
        </w:tc>
        <w:tc>
          <w:tcPr>
            <w:tcW w:w="5130" w:type="dxa"/>
          </w:tcPr>
          <w:p w:rsidR="00BD18FC" w:rsidRDefault="00BD18FC" w:rsidP="003A327B">
            <w:proofErr w:type="spellStart"/>
            <w:r>
              <w:rPr>
                <w:rStyle w:val="2ccjldr1rb9h95pet5mst2"/>
              </w:rPr>
              <w:t>Suntec</w:t>
            </w:r>
            <w:proofErr w:type="spellEnd"/>
            <w:r>
              <w:rPr>
                <w:rStyle w:val="2ccjldr1rb9h95pet5mst2"/>
              </w:rPr>
              <w:t xml:space="preserve"> City Convention &amp; Exhibition Centre, Hall 401-406, booth 247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23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24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25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26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27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061039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8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061039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9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061039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30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061039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31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7C61DA" w:rsidP="001E5DBB">
      <w:pPr>
        <w:spacing w:after="0" w:line="240" w:lineRule="auto"/>
      </w:pPr>
      <w:r>
        <w:t>Windows 10 En</w:t>
      </w:r>
      <w:r w:rsidR="001E5DBB">
        <w:t>terprise</w:t>
      </w:r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5B781E" w:rsidP="001E5DBB">
      <w:pPr>
        <w:spacing w:after="0" w:line="240" w:lineRule="auto"/>
      </w:pPr>
      <w:proofErr w:type="gramStart"/>
      <w:r>
        <w:t>64-bit</w:t>
      </w:r>
      <w:r w:rsidR="001E5DBB">
        <w:t xml:space="preserve">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8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061039" w:rsidP="003A327B">
            <w:hyperlink r:id="rId32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061039" w:rsidP="003A327B">
            <w:hyperlink r:id="rId33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061039" w:rsidP="003A327B">
            <w:hyperlink r:id="rId34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061039" w:rsidP="003A327B">
            <w:hyperlink r:id="rId35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061039" w:rsidP="003A327B">
            <w:hyperlink r:id="rId36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37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/>
    <w:p w:rsidR="005C2773" w:rsidRPr="005C2773" w:rsidRDefault="00736A16" w:rsidP="005C2773">
      <w:r>
        <w:rPr>
          <w:noProof/>
          <w:lang w:val="en-SG" w:eastAsia="en-SG"/>
        </w:rPr>
        <w:drawing>
          <wp:inline distT="0" distB="0" distL="0" distR="0" wp14:anchorId="437EB75A" wp14:editId="6F4CCF22">
            <wp:extent cx="4617720" cy="26822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9485" t="45756" r="12678" b="25500"/>
                    <a:stretch/>
                  </pic:blipFill>
                  <pic:spPr bwMode="auto">
                    <a:xfrm>
                      <a:off x="0" y="0"/>
                      <a:ext cx="4625059" cy="268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  <w:rPr>
          <w:b/>
          <w:rPrChange w:id="1" w:author="DEVADOSS Manjula" w:date="2019-10-18T10:17:00Z">
            <w:rPr/>
          </w:rPrChange>
        </w:rPr>
      </w:pPr>
    </w:p>
    <w:p w:rsidR="0007302A" w:rsidRPr="00A67EAD" w:rsidRDefault="00A67EAD" w:rsidP="0007302A">
      <w:pPr>
        <w:spacing w:after="0" w:line="240" w:lineRule="auto"/>
        <w:rPr>
          <w:ins w:id="2" w:author="DEVADOSS Manjula" w:date="2019-10-18T10:17:00Z"/>
          <w:b/>
        </w:rPr>
      </w:pPr>
      <w:ins w:id="3" w:author="DEVADOSS Manjula" w:date="2019-10-18T10:17:00Z">
        <w:r w:rsidRPr="00A67EAD">
          <w:rPr>
            <w:b/>
          </w:rPr>
          <w:t>OWA - Operator Workstation Application</w:t>
        </w:r>
      </w:ins>
    </w:p>
    <w:p w:rsidR="00A67EAD" w:rsidRDefault="00A67EAD">
      <w:pPr>
        <w:rPr>
          <w:ins w:id="4" w:author="DEVADOSS Manjula" w:date="2019-10-18T10:17:00Z"/>
          <w:b/>
        </w:rPr>
      </w:pPr>
      <w:ins w:id="5" w:author="DEVADOSS Manjula" w:date="2019-10-18T10:17:00Z">
        <w:r>
          <w:rPr>
            <w:b/>
          </w:rPr>
          <w:br w:type="page"/>
        </w:r>
      </w:ins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  <w:rPr>
          <w:del w:id="6" w:author="DEVADOSS Manjula" w:date="2019-10-18T10:17:00Z"/>
        </w:rPr>
      </w:pPr>
      <w:del w:id="7" w:author="DEVADOSS Manjula" w:date="2019-10-18T10:17:00Z">
        <w:r>
          <w:rPr>
            <w:noProof/>
            <w:lang w:val="en-SG" w:eastAsia="en-SG"/>
          </w:rPr>
          <w:drawing>
            <wp:inline distT="0" distB="0" distL="0" distR="0" wp14:anchorId="10C641A5" wp14:editId="20D108A9">
              <wp:extent cx="5486400" cy="3200400"/>
              <wp:effectExtent l="0" t="0" r="0" b="19050"/>
              <wp:docPr id="128" name="Diagram 128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45" r:lo="rId46" r:qs="rId47" r:cs="rId48"/>
                </a:graphicData>
              </a:graphic>
            </wp:inline>
          </w:drawing>
        </w:r>
      </w:del>
    </w:p>
    <w:p w:rsidR="0007302A" w:rsidRDefault="0007302A" w:rsidP="0007302A">
      <w:pPr>
        <w:spacing w:after="0" w:line="240" w:lineRule="auto"/>
        <w:rPr>
          <w:ins w:id="8" w:author="DEVADOSS Manjula" w:date="2019-10-18T10:17:00Z"/>
        </w:rPr>
      </w:pPr>
      <w:ins w:id="9" w:author="DEVADOSS Manjula" w:date="2019-10-18T10:17:00Z">
        <w:r>
          <w:rPr>
            <w:noProof/>
            <w:lang w:val="en-SG" w:eastAsia="en-SG"/>
          </w:rPr>
          <w:drawing>
            <wp:inline distT="0" distB="0" distL="0" distR="0" wp14:anchorId="36214A7B" wp14:editId="36332069">
              <wp:extent cx="5486400" cy="3200400"/>
              <wp:effectExtent l="0" t="0" r="0" b="19050"/>
              <wp:docPr id="1" name="Diagram 1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50" r:lo="rId51" r:qs="rId52" r:cs="rId53"/>
                </a:graphicData>
              </a:graphic>
            </wp:inline>
          </w:drawing>
        </w:r>
      </w:ins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  <w:rPr>
          <w:del w:id="10" w:author="DEVADOSS Manjula" w:date="2019-10-18T10:17:00Z"/>
        </w:rPr>
      </w:pPr>
      <w:del w:id="11" w:author="DEVADOSS Manjula" w:date="2019-10-18T10:17:00Z">
        <w:r>
          <w:rPr>
            <w:noProof/>
            <w:lang w:val="en-SG" w:eastAsia="en-SG"/>
          </w:rPr>
          <w:drawing>
            <wp:inline distT="0" distB="0" distL="0" distR="0" wp14:anchorId="2469E274" wp14:editId="0D2137DD">
              <wp:extent cx="4974609" cy="1808328"/>
              <wp:effectExtent l="0" t="0" r="0" b="0"/>
              <wp:docPr id="129" name="Diagram 129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55" r:lo="rId56" r:qs="rId57" r:cs="rId58"/>
                </a:graphicData>
              </a:graphic>
            </wp:inline>
          </w:drawing>
        </w:r>
      </w:del>
    </w:p>
    <w:p w:rsidR="0007302A" w:rsidRDefault="0007302A" w:rsidP="0007302A">
      <w:pPr>
        <w:spacing w:after="0" w:line="240" w:lineRule="auto"/>
        <w:rPr>
          <w:ins w:id="12" w:author="DEVADOSS Manjula" w:date="2019-10-18T10:17:00Z"/>
        </w:rPr>
      </w:pPr>
      <w:ins w:id="13" w:author="DEVADOSS Manjula" w:date="2019-10-18T10:17:00Z">
        <w:r>
          <w:rPr>
            <w:noProof/>
            <w:lang w:val="en-SG" w:eastAsia="en-SG"/>
          </w:rPr>
          <w:drawing>
            <wp:inline distT="0" distB="0" distL="0" distR="0" wp14:anchorId="626F19CF" wp14:editId="5B3E06D8">
              <wp:extent cx="4974609" cy="1808328"/>
              <wp:effectExtent l="0" t="0" r="0" b="0"/>
              <wp:docPr id="2" name="Diagram 2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60" r:lo="rId61" r:qs="rId62" r:cs="rId63"/>
                </a:graphicData>
              </a:graphic>
            </wp:inline>
          </w:drawing>
        </w:r>
      </w:ins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59974D7" wp14:editId="1B245D49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Default="00061039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061039" w:rsidRPr="00E62D68" w:rsidRDefault="00061039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061039" w:rsidRPr="00E62D68" w:rsidRDefault="00061039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061039" w:rsidRPr="00E62D68" w:rsidRDefault="00061039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061039" w:rsidRPr="00E62D68" w:rsidRDefault="00061039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061039" w:rsidRPr="00E62D68" w:rsidRDefault="00061039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061039" w:rsidRPr="00FB45E3" w:rsidRDefault="00061039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061039" w:rsidRDefault="00061039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061039" w:rsidRPr="00E62D68" w:rsidRDefault="00061039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061039" w:rsidRPr="00E62D68" w:rsidRDefault="00061039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061039" w:rsidRPr="00E62D68" w:rsidRDefault="00061039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061039" w:rsidRPr="00E62D68" w:rsidRDefault="00061039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061039" w:rsidRPr="00E62D68" w:rsidRDefault="00061039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061039" w:rsidRPr="00FB45E3" w:rsidRDefault="00061039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D1B72B0" wp14:editId="010BBA7C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FDD3C8" wp14:editId="59B263FE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B2DF64" wp14:editId="0830CA2F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CB6173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061039" w:rsidRPr="00CB617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061039" w:rsidRPr="00CB617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061039" w:rsidRPr="00CB617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061039" w:rsidRPr="00CB6173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061039" w:rsidRPr="00CB6173" w:rsidRDefault="00061039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061039" w:rsidRPr="00CB6173" w:rsidRDefault="00061039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061039" w:rsidRPr="00CB6173" w:rsidRDefault="00061039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C93228" wp14:editId="0B961482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9D68E4" wp14:editId="0CCDA60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FB45E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061039" w:rsidRPr="00FB45E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061039" w:rsidRPr="00FB45E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061039" w:rsidRPr="00FB45E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061039" w:rsidRPr="00FB45E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061039" w:rsidRPr="00FB45E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061039" w:rsidRPr="00FB45E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061039" w:rsidRPr="00FB45E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061039" w:rsidRPr="00FB45E3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061039" w:rsidRPr="00FB45E3" w:rsidRDefault="00061039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061039" w:rsidRPr="00FB45E3" w:rsidRDefault="00061039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061039" w:rsidRPr="00FB45E3" w:rsidRDefault="00061039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061039" w:rsidRPr="00FB45E3" w:rsidRDefault="00061039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061039" w:rsidRPr="00FB45E3" w:rsidRDefault="00061039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061039" w:rsidRPr="00FB45E3" w:rsidRDefault="00061039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061039" w:rsidRPr="00FB45E3" w:rsidRDefault="00061039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061039" w:rsidRPr="00FB45E3" w:rsidRDefault="00061039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061039" w:rsidRPr="00FB45E3" w:rsidRDefault="00061039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del w:id="14" w:author="DEVADOSS Manjula" w:date="2019-10-18T10:17:00Z">
        <w:r w:rsidR="0007302A">
          <w:rPr>
            <w:noProof/>
            <w:lang w:val="en-SG" w:eastAsia="en-SG"/>
          </w:rPr>
          <w:drawing>
            <wp:inline distT="0" distB="0" distL="0" distR="0" wp14:anchorId="1F8F03EF" wp14:editId="4C969A40">
              <wp:extent cx="5486400" cy="3200400"/>
              <wp:effectExtent l="0" t="0" r="0" b="0"/>
              <wp:docPr id="130" name="Diagram 130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65" r:lo="rId66" r:qs="rId67" r:cs="rId68"/>
                </a:graphicData>
              </a:graphic>
            </wp:inline>
          </w:drawing>
        </w:r>
      </w:del>
      <w:ins w:id="15" w:author="DEVADOSS Manjula" w:date="2019-10-18T10:17:00Z">
        <w:r w:rsidR="0007302A">
          <w:rPr>
            <w:noProof/>
            <w:lang w:val="en-SG" w:eastAsia="en-SG"/>
          </w:rPr>
          <w:drawing>
            <wp:inline distT="0" distB="0" distL="0" distR="0" wp14:anchorId="48665086" wp14:editId="182C0E8E">
              <wp:extent cx="5486400" cy="3200400"/>
              <wp:effectExtent l="0" t="0" r="0" b="0"/>
              <wp:docPr id="3" name="Diagram 3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70" r:lo="rId71" r:qs="rId72" r:cs="rId73"/>
                </a:graphicData>
              </a:graphic>
            </wp:inline>
          </w:drawing>
        </w:r>
      </w:ins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D372A4F" wp14:editId="785F18E6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734B27A9" wp14:editId="253D8531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rPr>
          <w:del w:id="16" w:author="DEVADOSS Manjula" w:date="2019-10-18T10:17:00Z"/>
        </w:rPr>
      </w:pPr>
      <w:del w:id="17" w:author="DEVADOSS Manjula" w:date="2019-10-18T10:17:00Z">
        <w:r>
          <w:rPr>
            <w:noProof/>
            <w:lang w:val="en-SG" w:eastAsia="en-SG"/>
          </w:rPr>
          <w:drawing>
            <wp:inline distT="0" distB="0" distL="0" distR="0" wp14:anchorId="79E8A63D" wp14:editId="6D3E75CF">
              <wp:extent cx="4914900" cy="2647950"/>
              <wp:effectExtent l="0" t="0" r="0" b="0"/>
              <wp:docPr id="131" name="Diagram 131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77" r:lo="rId78" r:qs="rId79" r:cs="rId80"/>
                </a:graphicData>
              </a:graphic>
            </wp:inline>
          </w:drawing>
        </w:r>
      </w:del>
    </w:p>
    <w:p w:rsidR="0007302A" w:rsidRDefault="0007302A" w:rsidP="0007302A">
      <w:pPr>
        <w:spacing w:after="0" w:line="240" w:lineRule="auto"/>
        <w:rPr>
          <w:ins w:id="18" w:author="DEVADOSS Manjula" w:date="2019-10-18T10:17:00Z"/>
        </w:rPr>
      </w:pPr>
      <w:ins w:id="19" w:author="DEVADOSS Manjula" w:date="2019-10-18T10:17:00Z">
        <w:r>
          <w:rPr>
            <w:noProof/>
            <w:lang w:val="en-SG" w:eastAsia="en-SG"/>
          </w:rPr>
          <w:drawing>
            <wp:inline distT="0" distB="0" distL="0" distR="0" wp14:anchorId="442B79F3" wp14:editId="52F22E40">
              <wp:extent cx="4914900" cy="2647950"/>
              <wp:effectExtent l="0" t="0" r="0" b="0"/>
              <wp:docPr id="8" name="Diagram 8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82" r:lo="rId83" r:qs="rId84" r:cs="rId85"/>
                </a:graphicData>
              </a:graphic>
            </wp:inline>
          </w:drawing>
        </w:r>
      </w:ins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2FE53853" wp14:editId="07AE9149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4F085BC9" wp14:editId="0EB605B0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  <w:rPr>
          <w:del w:id="20" w:author="DEVADOSS Manjula" w:date="2019-10-18T10:17:00Z"/>
        </w:rPr>
      </w:pPr>
      <w:del w:id="21" w:author="DEVADOSS Manjula" w:date="2019-10-18T10:17:00Z">
        <w:r>
          <w:rPr>
            <w:noProof/>
            <w:lang w:val="en-SG" w:eastAsia="en-SG"/>
          </w:rPr>
          <w:drawing>
            <wp:inline distT="0" distB="0" distL="0" distR="0" wp14:anchorId="5886BD00" wp14:editId="440D7CEB">
              <wp:extent cx="2176818" cy="1255594"/>
              <wp:effectExtent l="0" t="0" r="0" b="20955"/>
              <wp:docPr id="132" name="Diagram 132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89" r:lo="rId90" r:qs="rId91" r:cs="rId92"/>
                </a:graphicData>
              </a:graphic>
            </wp:inline>
          </w:drawing>
        </w:r>
      </w:del>
    </w:p>
    <w:p w:rsidR="0007302A" w:rsidRDefault="0007302A" w:rsidP="0007302A">
      <w:pPr>
        <w:pStyle w:val="ListParagraph"/>
        <w:spacing w:after="0" w:line="240" w:lineRule="auto"/>
        <w:ind w:left="1440"/>
        <w:rPr>
          <w:ins w:id="22" w:author="DEVADOSS Manjula" w:date="2019-10-18T10:17:00Z"/>
        </w:rPr>
      </w:pPr>
      <w:ins w:id="23" w:author="DEVADOSS Manjula" w:date="2019-10-18T10:17:00Z">
        <w:r>
          <w:rPr>
            <w:noProof/>
            <w:lang w:val="en-SG" w:eastAsia="en-SG"/>
          </w:rPr>
          <w:drawing>
            <wp:inline distT="0" distB="0" distL="0" distR="0" wp14:anchorId="7804F857" wp14:editId="71B825C7">
              <wp:extent cx="2176818" cy="1255594"/>
              <wp:effectExtent l="0" t="0" r="0" b="20955"/>
              <wp:docPr id="11" name="Diagram 11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94" r:lo="rId95" r:qs="rId96" r:cs="rId97"/>
                </a:graphicData>
              </a:graphic>
            </wp:inline>
          </w:drawing>
        </w:r>
      </w:ins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  <w:rPr>
          <w:del w:id="24" w:author="DEVADOSS Manjula" w:date="2019-10-18T10:17:00Z"/>
        </w:rPr>
      </w:pPr>
      <w:del w:id="25" w:author="DEVADOSS Manjula" w:date="2019-10-18T10:17:00Z">
        <w:r>
          <w:rPr>
            <w:noProof/>
            <w:lang w:val="en-SG" w:eastAsia="en-SG"/>
          </w:rPr>
          <w:lastRenderedPageBreak/>
          <w:drawing>
            <wp:inline distT="0" distB="0" distL="0" distR="0" wp14:anchorId="1F5101C8" wp14:editId="01BE2B14">
              <wp:extent cx="2381534" cy="1084997"/>
              <wp:effectExtent l="0" t="0" r="0" b="1270"/>
              <wp:docPr id="133" name="Diagram 133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99" r:lo="rId100" r:qs="rId101" r:cs="rId102"/>
                </a:graphicData>
              </a:graphic>
            </wp:inline>
          </w:drawing>
        </w:r>
      </w:del>
    </w:p>
    <w:p w:rsidR="0007302A" w:rsidRDefault="0007302A" w:rsidP="0007302A">
      <w:pPr>
        <w:pStyle w:val="ListParagraph"/>
        <w:spacing w:after="0" w:line="240" w:lineRule="auto"/>
        <w:ind w:left="1440"/>
        <w:rPr>
          <w:ins w:id="26" w:author="DEVADOSS Manjula" w:date="2019-10-18T10:17:00Z"/>
        </w:rPr>
      </w:pPr>
      <w:ins w:id="27" w:author="DEVADOSS Manjula" w:date="2019-10-18T10:17:00Z">
        <w:r>
          <w:rPr>
            <w:noProof/>
            <w:lang w:val="en-SG" w:eastAsia="en-SG"/>
          </w:rPr>
          <w:drawing>
            <wp:inline distT="0" distB="0" distL="0" distR="0" wp14:anchorId="408E2D04" wp14:editId="2961D7AF">
              <wp:extent cx="2381534" cy="1084997"/>
              <wp:effectExtent l="0" t="0" r="0" b="1270"/>
              <wp:docPr id="13" name="Diagram 13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104" r:lo="rId105" r:qs="rId106" r:cs="rId107"/>
                </a:graphicData>
              </a:graphic>
            </wp:inline>
          </w:drawing>
        </w:r>
      </w:ins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99C1743" wp14:editId="64353224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544345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061039" w:rsidRPr="00544345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7D16FE2" wp14:editId="68BE2503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19EE437" wp14:editId="27A6030D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C179C9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061039" w:rsidRPr="00C179C9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6CFC0DF" wp14:editId="0B26F8DE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126058E" wp14:editId="5AB01F88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B6837E" wp14:editId="41DF3F82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C9423B0" wp14:editId="4A29D906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2779CF6" wp14:editId="01CD64C9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FA01736" wp14:editId="7BA74231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C179C9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061039" w:rsidRPr="00C179C9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AA33EE5" wp14:editId="43B0C303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36328A" wp14:editId="0D3DB9EB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4122180" wp14:editId="169BD6A9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544345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061039" w:rsidRPr="00544345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86DCD8" wp14:editId="17D3474D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632021" wp14:editId="38D44C95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38ACB9E" wp14:editId="3EB23DEC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C179C9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061039" w:rsidRPr="00C179C9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6FE5230" wp14:editId="75A3D1E7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C179C9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061039" w:rsidRPr="00C179C9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B87C49" wp14:editId="4884CF9D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061039" w:rsidRPr="00C22FD6" w:rsidRDefault="00061039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061039" w:rsidRDefault="00061039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061039" w:rsidRPr="00C22FD6" w:rsidRDefault="00061039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061039" w:rsidRDefault="00061039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061039" w:rsidRPr="00C22FD6" w:rsidRDefault="00061039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061039" w:rsidRDefault="00061039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061039" w:rsidRPr="00C22FD6" w:rsidRDefault="00061039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1DA4BC" wp14:editId="4E458CF3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544345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061039" w:rsidRPr="00544345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3D1926" wp14:editId="0BFA9C9A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C22FD6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061039" w:rsidRPr="00C22FD6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567299" wp14:editId="17772955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795BDF" wp14:editId="37C66A7B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EFBCCF" wp14:editId="752B4004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43CC19" wp14:editId="1EF98B43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605B4F" wp14:editId="199BDAF7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2BF37A" wp14:editId="30283636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B47383" wp14:editId="52C01D6A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354785" wp14:editId="2A059541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3BB395" wp14:editId="14653439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912110" wp14:editId="1FAE18B0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F5E26A" wp14:editId="17FBEB7B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D1768F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061039" w:rsidRPr="00D1768F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061039" w:rsidRPr="00D1768F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061039" w:rsidRPr="00D1768F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061039" w:rsidRPr="00D1768F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061039" w:rsidRPr="00D1768F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061039" w:rsidRPr="00D1768F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061039" w:rsidRPr="00D1768F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85819C" wp14:editId="3ACA12CB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D1768F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061039" w:rsidRPr="00D1768F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3FB668" wp14:editId="2845AA9F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AF4C8A" wp14:editId="4717F524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2449F4" wp14:editId="74361AB6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ABA8BC" wp14:editId="06750E70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B7A5DE" wp14:editId="476324EB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C22FD6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061039" w:rsidRPr="00C22FD6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8C1B18" wp14:editId="36F84BC0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7ECB08" wp14:editId="113FDA49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9A5D70B" wp14:editId="4A37A77F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D1768F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061039" w:rsidRPr="00D1768F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219F8F" wp14:editId="28F3046C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C22FD6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061039" w:rsidRPr="00C22FD6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DFD640D" wp14:editId="4CF3FEC5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781A04F" wp14:editId="52EFE13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A112F7" wp14:editId="596168D8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FFFB84" wp14:editId="5F60B0A5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65A4E7" wp14:editId="2573E82B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9E8093" wp14:editId="5DB78821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EE3613" wp14:editId="219D59CF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8B2B0C" wp14:editId="71FF44D2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0027D8" wp14:editId="4605778A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D1768F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061039" w:rsidRPr="00D1768F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C7BC74" wp14:editId="3B958761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A267E4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061039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061039" w:rsidRPr="00C22FD6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061039" w:rsidRPr="00D1768F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061039" w:rsidRPr="00A267E4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061039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061039" w:rsidRPr="00C22FD6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061039" w:rsidRPr="00D1768F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777AE3" wp14:editId="6CB250D2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D379F5" wp14:editId="3EFA749C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9585EE3" wp14:editId="3E3CF89E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D1768F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061039" w:rsidRPr="00D1768F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1A8A2F" wp14:editId="4933FD2C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A84617D" wp14:editId="739CF6D0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B573CF" wp14:editId="3728BBEB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BDF98B" wp14:editId="031B14CE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F9C501" wp14:editId="49078A9C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A267E4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061039" w:rsidRPr="00D1768F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061039" w:rsidRPr="00A267E4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061039" w:rsidRPr="00D1768F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15D6BF2" wp14:editId="3803049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D1768F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061039" w:rsidRPr="00D1768F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6D51C34" wp14:editId="18A7EBEE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D12D8A8" wp14:editId="570EA502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7DD20DB" wp14:editId="29425750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1C6529" wp14:editId="6961D293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D834D4" wp14:editId="496FAAA4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F2388F" wp14:editId="76709DC3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9613D8C" wp14:editId="0282F982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5AA94F0" wp14:editId="2C20BB8B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061039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061039" w:rsidRPr="00D1768F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061039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061039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061039" w:rsidRPr="00D1768F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EC793BE" wp14:editId="497BCE78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061039" w:rsidRPr="004C7AD4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061039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061039" w:rsidRPr="004C7AD4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ACA18B" wp14:editId="52BE2411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7A8075" wp14:editId="6D9EF200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061039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061039" w:rsidRPr="004C7AD4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061039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061039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061039" w:rsidRPr="004C7AD4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B6E09E" wp14:editId="53D3AF31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AF4C191" wp14:editId="1AB2BE8E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D82D13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061039" w:rsidRPr="00D82D13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6451032" wp14:editId="328B3A5D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24AC05A" wp14:editId="28C209E0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7018D4C" wp14:editId="51967BEB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51CC203" wp14:editId="0B4BA630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03342A5" wp14:editId="7990B185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4C7AD4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061039" w:rsidRPr="004C7AD4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EF725A4" wp14:editId="2A6BD4D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5D0911A" wp14:editId="2D5B3BE2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4C7AD4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061039" w:rsidRPr="004C7AD4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1511BD" wp14:editId="635641D2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F27FE09" wp14:editId="3C499CED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4C7AD4" w:rsidRDefault="00061039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061039" w:rsidRPr="004C7AD4" w:rsidRDefault="00061039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F15FB19" wp14:editId="394EE777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12A3F6" wp14:editId="1D28E524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4EB6893" wp14:editId="1617A8B8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B0621A" wp14:editId="1DB04F52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E70B7C" w:rsidRDefault="00061039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061039" w:rsidRPr="00E70B7C" w:rsidRDefault="00061039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FDFC865" wp14:editId="171788BC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039" w:rsidRPr="00D82D13" w:rsidRDefault="00061039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061039" w:rsidRPr="00D82D13" w:rsidRDefault="00061039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061039" w:rsidP="0007302A">
      <w:pPr>
        <w:spacing w:after="0" w:line="240" w:lineRule="auto"/>
      </w:pPr>
      <w:hyperlink r:id="rId109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061039" w:rsidP="00BB018C">
      <w:hyperlink r:id="rId110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7CE5570E" wp14:editId="0549AE39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061039">
      <w:pPr>
        <w:spacing w:after="0" w:line="240" w:lineRule="auto"/>
      </w:pPr>
      <w:hyperlink r:id="rId112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061039" w:rsidP="004A712F">
      <w:hyperlink r:id="rId113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061039">
      <w:hyperlink r:id="rId114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061039">
      <w:hyperlink r:id="rId115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061039">
      <w:hyperlink r:id="rId116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061039" w:rsidP="004A712F">
      <w:hyperlink r:id="rId117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061039" w:rsidP="004A712F">
      <w:hyperlink r:id="rId118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061039">
      <w:pPr>
        <w:rPr>
          <w:rStyle w:val="Hyperlink"/>
        </w:rPr>
      </w:pPr>
      <w:hyperlink r:id="rId119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061039" w:rsidP="00436769">
      <w:hyperlink r:id="rId120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061039" w:rsidP="00436769">
      <w:hyperlink r:id="rId121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061039">
      <w:hyperlink r:id="rId122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061039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123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061039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124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061039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125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061039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126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061039" w:rsidP="00C37047">
            <w:hyperlink r:id="rId127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06103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128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061039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129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061039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130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061039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131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061039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132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061039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133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061039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134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76AD772D" wp14:editId="77C1FB92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061039" w:rsidP="001000AE">
      <w:pPr>
        <w:rPr>
          <w:rFonts w:ascii="Segoe UI" w:hAnsi="Segoe UI" w:cs="Segoe UI"/>
          <w:sz w:val="21"/>
          <w:szCs w:val="21"/>
        </w:rPr>
      </w:pPr>
      <w:hyperlink r:id="rId136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061039" w:rsidP="00D06283">
      <w:pPr>
        <w:spacing w:after="0" w:line="240" w:lineRule="auto"/>
      </w:pPr>
      <w:hyperlink r:id="rId137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7DD048D" wp14:editId="25048072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061039" w:rsidP="0012449B">
      <w:pPr>
        <w:spacing w:after="0" w:line="240" w:lineRule="auto"/>
      </w:pPr>
      <w:hyperlink r:id="rId139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061039" w:rsidP="0012449B">
      <w:pPr>
        <w:spacing w:after="0" w:line="240" w:lineRule="auto"/>
      </w:pPr>
      <w:hyperlink r:id="rId140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061039" w:rsidP="0012449B">
      <w:pPr>
        <w:spacing w:after="0" w:line="240" w:lineRule="auto"/>
      </w:pPr>
      <w:hyperlink r:id="rId141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061039" w:rsidP="0012449B">
      <w:pPr>
        <w:spacing w:after="0" w:line="240" w:lineRule="auto"/>
      </w:pPr>
      <w:hyperlink r:id="rId142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061039" w:rsidP="0012449B">
      <w:pPr>
        <w:spacing w:after="0" w:line="240" w:lineRule="auto"/>
        <w:rPr>
          <w:rStyle w:val="Hyperlink"/>
        </w:rPr>
      </w:pPr>
      <w:hyperlink r:id="rId143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061039" w:rsidP="0012449B">
      <w:pPr>
        <w:spacing w:after="0" w:line="240" w:lineRule="auto"/>
        <w:rPr>
          <w:rStyle w:val="Hyperlink"/>
        </w:rPr>
      </w:pPr>
      <w:hyperlink r:id="rId144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061039" w:rsidP="0012449B">
      <w:pPr>
        <w:spacing w:after="0" w:line="240" w:lineRule="auto"/>
      </w:pPr>
      <w:hyperlink r:id="rId145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061039" w:rsidP="0012449B">
      <w:pPr>
        <w:spacing w:after="0" w:line="240" w:lineRule="auto"/>
      </w:pPr>
      <w:hyperlink r:id="rId146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061039" w:rsidP="0012449B">
      <w:pPr>
        <w:spacing w:after="0" w:line="240" w:lineRule="auto"/>
      </w:pPr>
      <w:hyperlink r:id="rId147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061039" w:rsidP="0012449B">
      <w:pPr>
        <w:spacing w:after="0" w:line="240" w:lineRule="auto"/>
      </w:pPr>
      <w:hyperlink r:id="rId148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061039" w:rsidP="0012449B">
      <w:pPr>
        <w:spacing w:after="0" w:line="240" w:lineRule="auto"/>
        <w:rPr>
          <w:rStyle w:val="Hyperlink"/>
        </w:rPr>
      </w:pPr>
      <w:hyperlink r:id="rId149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061039" w:rsidP="0012449B">
            <w:pPr>
              <w:rPr>
                <w:color w:val="0000FF" w:themeColor="hyperlink"/>
                <w:u w:val="single"/>
              </w:rPr>
            </w:pPr>
            <w:hyperlink r:id="rId150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061039" w:rsidP="0012449B">
            <w:hyperlink r:id="rId151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061039" w:rsidP="0012449B">
            <w:hyperlink r:id="rId152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061039" w:rsidP="0012449B">
            <w:hyperlink r:id="rId153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061039" w:rsidP="0012449B">
            <w:hyperlink r:id="rId154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061039" w:rsidP="0012449B">
            <w:hyperlink r:id="rId155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061039" w:rsidP="0012449B">
            <w:hyperlink r:id="rId156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061039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57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061039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58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lastRenderedPageBreak/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061039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59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8C06C7B" wp14:editId="490E8712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4D6095F4" wp14:editId="0D65985F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lastRenderedPageBreak/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D93291D" wp14:editId="619D04A4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FC7EFE0" wp14:editId="144A5E96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061039" w:rsidP="00B20D6C">
            <w:pPr>
              <w:rPr>
                <w:color w:val="0000FF" w:themeColor="hyperlink"/>
                <w:u w:val="single"/>
              </w:rPr>
            </w:pPr>
            <w:hyperlink r:id="rId164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061039" w:rsidP="00B20D6C">
            <w:hyperlink r:id="rId165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061039" w:rsidP="00AF70C5">
            <w:pPr>
              <w:rPr>
                <w:rStyle w:val="Hyperlink"/>
                <w:b/>
                <w:u w:val="none"/>
              </w:rPr>
            </w:pPr>
            <w:hyperlink r:id="rId166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041B5DCA" wp14:editId="28E9B1D3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2857C245" wp14:editId="49C4AA02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69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8BAD982" wp14:editId="53370E57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022E0FB4" wp14:editId="3C1D15AD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42D56AE9" wp14:editId="10734E0E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73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28627A8" wp14:editId="5FAC3730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CE2080" wp14:editId="3AC1B634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477AB5A" wp14:editId="6DF579F4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7D5472CF" wp14:editId="2BC5621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061039" w:rsidP="00812850">
      <w:pPr>
        <w:pStyle w:val="ListParagraph"/>
        <w:numPr>
          <w:ilvl w:val="1"/>
          <w:numId w:val="39"/>
        </w:numPr>
      </w:pPr>
      <w:hyperlink r:id="rId178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4E4FEB2F" wp14:editId="6AFE4F13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392C8669" wp14:editId="7C2D4361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061039" w:rsidP="008F6CBF">
      <w:pPr>
        <w:spacing w:after="0" w:line="240" w:lineRule="auto"/>
        <w:ind w:firstLine="720"/>
      </w:pPr>
      <w:hyperlink r:id="rId181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727828" w:rsidRPr="00133046" w:rsidRDefault="00727828" w:rsidP="00727828">
      <w:pPr>
        <w:pStyle w:val="Heading3"/>
        <w:rPr>
          <w:rFonts w:eastAsia="Times New Roman"/>
          <w:lang w:eastAsia="en-SG"/>
        </w:rPr>
      </w:pPr>
      <w:r w:rsidRPr="00133046">
        <w:rPr>
          <w:rFonts w:eastAsia="Times New Roman"/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</w:t>
      </w:r>
      <w:proofErr w:type="spellStart"/>
      <w:r w:rsidRPr="00133046">
        <w:rPr>
          <w:lang w:eastAsia="en-SG"/>
        </w:rPr>
        <w:t>StyledLayerDescriptor</w:t>
      </w:r>
      <w:proofErr w:type="spellEnd"/>
      <w:r w:rsidRPr="00133046">
        <w:rPr>
          <w:lang w:eastAsia="en-SG"/>
        </w:rPr>
        <w:t>&gt;</w:t>
      </w:r>
      <w:r>
        <w:rPr>
          <w:sz w:val="48"/>
          <w:lang w:eastAsia="en-SG"/>
        </w:rPr>
        <w:t xml:space="preserve"> </w:t>
      </w:r>
    </w:p>
    <w:p w:rsidR="00727828" w:rsidRPr="007C61DA" w:rsidRDefault="00061039" w:rsidP="00727828">
      <w:pPr>
        <w:rPr>
          <w:lang w:val="en-SG"/>
        </w:rPr>
      </w:pPr>
      <w:hyperlink r:id="rId182" w:history="1">
        <w:r w:rsidR="00727828">
          <w:rPr>
            <w:rStyle w:val="Hyperlink"/>
          </w:rPr>
          <w:t>https://docs.geoserver.org/stable/en/user/styling/sld/cookbook/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27828" w:rsidTr="00851692">
        <w:tc>
          <w:tcPr>
            <w:tcW w:w="9242" w:type="dxa"/>
          </w:tcPr>
          <w:p w:rsidR="00727828" w:rsidRDefault="00727828" w:rsidP="00851692">
            <w:r>
              <w:t>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727828" w:rsidRDefault="00727828" w:rsidP="00851692">
            <w:r>
              <w:lastRenderedPageBreak/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&gt;343&lt;/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name="stroke"&gt;#ED1C24&lt;/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&gt;345&lt;/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name="stroke"&gt;#ea5bc4&lt;/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</w:tc>
      </w:tr>
      <w:tr w:rsidR="00727828" w:rsidTr="00851692">
        <w:tc>
          <w:tcPr>
            <w:tcW w:w="9242" w:type="dxa"/>
          </w:tcPr>
          <w:p w:rsidR="00727828" w:rsidRDefault="00727828" w:rsidP="00851692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6F7EED40" wp14:editId="7360AAC1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828" w:rsidRDefault="00727828" w:rsidP="00727828"/>
    <w:p w:rsidR="00727828" w:rsidRPr="00335C47" w:rsidRDefault="00727828" w:rsidP="00727828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727828" w:rsidRDefault="00061039" w:rsidP="00727828">
      <w:pPr>
        <w:spacing w:after="0" w:line="240" w:lineRule="auto"/>
      </w:pPr>
      <w:hyperlink r:id="rId184" w:history="1">
        <w:r w:rsidR="00727828"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727828" w:rsidRDefault="00727828" w:rsidP="00727828">
      <w:pPr>
        <w:spacing w:after="0" w:line="240" w:lineRule="auto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8F6CBF" w:rsidRPr="0000447F" w:rsidRDefault="008F6CBF" w:rsidP="008F6CBF">
      <w:pPr>
        <w:spacing w:after="0" w:line="240" w:lineRule="auto"/>
        <w:rPr>
          <w:b/>
        </w:rPr>
      </w:pPr>
      <w:r w:rsidRPr="0000447F">
        <w:rPr>
          <w:b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drawing>
          <wp:inline distT="0" distB="0" distL="0" distR="0" wp14:anchorId="5E83ADB7" wp14:editId="7CAC2C34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428C837" wp14:editId="5B95D399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1DE38AE5" wp14:editId="3D5445C3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65052A1F" wp14:editId="122DD0C4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02AE9918" wp14:editId="7F33CF6F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1A9CB7E" wp14:editId="69F0560C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Default="00170BB4" w:rsidP="00170BB4">
      <w:pPr>
        <w:pStyle w:val="Heading1"/>
      </w:pPr>
      <w:r>
        <w:lastRenderedPageBreak/>
        <w:t xml:space="preserve">D3 </w:t>
      </w:r>
      <w:proofErr w:type="spellStart"/>
      <w:r>
        <w:t>js</w:t>
      </w:r>
      <w:proofErr w:type="spellEnd"/>
      <w:r>
        <w:t xml:space="preserve">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061039" w:rsidP="00170BB4">
            <w:hyperlink r:id="rId191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205118AB" wp14:editId="622C1197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2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 xml:space="preserve">", ({letter, frequency}) =&gt; ({name: letter, value: +frequency}))).sort((a, b) =&gt; </w:t>
            </w:r>
            <w:proofErr w:type="spellStart"/>
            <w:r w:rsidRPr="00AA1552">
              <w:t>b.value</w:t>
            </w:r>
            <w:proofErr w:type="spellEnd"/>
            <w:r w:rsidRPr="00AA1552">
              <w:t xml:space="preserve"> - </w:t>
            </w:r>
            <w:proofErr w:type="spellStart"/>
            <w:r w:rsidRPr="00AA1552">
              <w:t>a.value</w:t>
            </w:r>
            <w:proofErr w:type="spellEnd"/>
            <w:r w:rsidRPr="00AA1552">
              <w:t>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061039" w:rsidP="00170BB4">
            <w:hyperlink r:id="rId193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061039" w:rsidP="00170BB4">
            <w:hyperlink r:id="rId194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061039" w:rsidP="00170BB4">
            <w:hyperlink r:id="rId195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proofErr w:type="spellStart"/>
            <w:r>
              <w:rPr>
                <w:b/>
              </w:rPr>
              <w:t>Videa</w:t>
            </w:r>
            <w:proofErr w:type="spellEnd"/>
            <w:r>
              <w:rPr>
                <w:b/>
              </w:rPr>
              <w:t xml:space="preserve"> for bar chart</w:t>
            </w:r>
          </w:p>
        </w:tc>
        <w:tc>
          <w:tcPr>
            <w:tcW w:w="5215" w:type="dxa"/>
          </w:tcPr>
          <w:p w:rsidR="00A126DA" w:rsidRDefault="00061039" w:rsidP="00170BB4">
            <w:hyperlink r:id="rId196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2855B0" w:rsidRDefault="002855B0" w:rsidP="001909FD">
      <w:pPr>
        <w:pStyle w:val="Heading1"/>
        <w:spacing w:before="0" w:line="240" w:lineRule="auto"/>
      </w:pPr>
      <w:r>
        <w:t xml:space="preserve">Angular </w:t>
      </w:r>
    </w:p>
    <w:p w:rsidR="0047335F" w:rsidRPr="002855B0" w:rsidRDefault="0047335F" w:rsidP="002855B0">
      <w:pPr>
        <w:pStyle w:val="Heading2"/>
        <w:rPr>
          <w:color w:val="984806" w:themeColor="accent6" w:themeShade="80"/>
        </w:rPr>
      </w:pPr>
      <w:r w:rsidRPr="002855B0">
        <w:rPr>
          <w:color w:val="984806" w:themeColor="accent6" w:themeShade="80"/>
        </w:rPr>
        <w:t>Angular</w:t>
      </w:r>
      <w:r w:rsidR="00960D90" w:rsidRPr="002855B0">
        <w:rPr>
          <w:color w:val="984806" w:themeColor="accent6" w:themeShade="80"/>
        </w:rPr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7"/>
        <w:gridCol w:w="49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061039" w:rsidP="0047335F">
            <w:hyperlink r:id="rId197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061039" w:rsidP="0047335F">
            <w:hyperlink r:id="rId198" w:history="1">
              <w:r w:rsidR="0053683A">
                <w:rPr>
                  <w:rStyle w:val="Hyperlink"/>
                </w:rPr>
                <w:t>https://material.angular.io/</w:t>
              </w:r>
              <w:r w:rsidR="0053683A">
                <w:rPr>
                  <w:rStyle w:val="Hyperlink"/>
                </w:rPr>
                <w:lastRenderedPageBreak/>
                <w:t>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lastRenderedPageBreak/>
              <w:t>NPM Table Design</w:t>
            </w:r>
          </w:p>
        </w:tc>
        <w:tc>
          <w:tcPr>
            <w:tcW w:w="7200" w:type="dxa"/>
          </w:tcPr>
          <w:p w:rsidR="0053683A" w:rsidRDefault="00061039" w:rsidP="0047335F">
            <w:hyperlink r:id="rId199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2855B0" w:rsidRPr="002855B0" w:rsidRDefault="002855B0" w:rsidP="002855B0">
      <w:pPr>
        <w:pStyle w:val="Heading2"/>
        <w:rPr>
          <w:color w:val="984806" w:themeColor="accent6" w:themeShade="80"/>
        </w:rPr>
      </w:pPr>
      <w:r w:rsidRPr="002855B0">
        <w:rPr>
          <w:color w:val="984806" w:themeColor="accent6" w:themeShade="80"/>
        </w:rPr>
        <w:t>Angular 6</w:t>
      </w:r>
    </w:p>
    <w:p w:rsidR="002855B0" w:rsidRDefault="002855B0" w:rsidP="002855B0">
      <w:pPr>
        <w:spacing w:after="0" w:line="240" w:lineRule="auto"/>
      </w:pPr>
      <w:r>
        <w:t>Angular 6 through in CLI</w:t>
      </w:r>
    </w:p>
    <w:p w:rsidR="002855B0" w:rsidRDefault="002855B0" w:rsidP="002855B0">
      <w:pPr>
        <w:spacing w:after="0" w:line="240" w:lineRule="auto"/>
      </w:pPr>
      <w:r>
        <w:t>CLI (Command Line Interface)</w:t>
      </w:r>
    </w:p>
    <w:p w:rsidR="002855B0" w:rsidRDefault="002855B0" w:rsidP="002855B0">
      <w:pPr>
        <w:spacing w:after="0" w:line="240" w:lineRule="auto"/>
      </w:pPr>
    </w:p>
    <w:p w:rsidR="002855B0" w:rsidRDefault="002855B0" w:rsidP="002855B0">
      <w:pPr>
        <w:spacing w:after="0" w:line="240" w:lineRule="auto"/>
      </w:pPr>
      <w:r>
        <w:t xml:space="preserve">1. Check for angular Command prompt </w:t>
      </w:r>
    </w:p>
    <w:p w:rsidR="002855B0" w:rsidRPr="00851692" w:rsidRDefault="002855B0" w:rsidP="002855B0">
      <w:pPr>
        <w:spacing w:after="0" w:line="240" w:lineRule="auto"/>
        <w:ind w:firstLine="720"/>
        <w:rPr>
          <w:color w:val="C0504D" w:themeColor="accent2"/>
        </w:rPr>
      </w:pPr>
      <w:r w:rsidRPr="00851692">
        <w:rPr>
          <w:color w:val="C0504D" w:themeColor="accent2"/>
        </w:rPr>
        <w:t xml:space="preserve">&gt; </w:t>
      </w:r>
      <w:proofErr w:type="spellStart"/>
      <w:proofErr w:type="gramStart"/>
      <w:r w:rsidRPr="00B26D9B">
        <w:rPr>
          <w:color w:val="FF0000"/>
        </w:rPr>
        <w:t>npm</w:t>
      </w:r>
      <w:proofErr w:type="spellEnd"/>
      <w:proofErr w:type="gramEnd"/>
      <w:r w:rsidRPr="00B26D9B">
        <w:rPr>
          <w:color w:val="FF0000"/>
        </w:rPr>
        <w:t xml:space="preserve"> –v </w:t>
      </w:r>
      <w:r>
        <w:rPr>
          <w:color w:val="C0504D" w:themeColor="accent2"/>
        </w:rPr>
        <w:t>(</w:t>
      </w:r>
      <w:r>
        <w:t xml:space="preserve">If not existing the install </w:t>
      </w:r>
      <w:proofErr w:type="spellStart"/>
      <w:r w:rsidRPr="00851692">
        <w:rPr>
          <w:color w:val="C0504D" w:themeColor="accent2"/>
        </w:rPr>
        <w:t>NodeJS</w:t>
      </w:r>
      <w:proofErr w:type="spellEnd"/>
      <w:r>
        <w:rPr>
          <w:color w:val="C0504D" w:themeColor="accent2"/>
        </w:rPr>
        <w:t>)</w:t>
      </w:r>
    </w:p>
    <w:p w:rsidR="002855B0" w:rsidRDefault="002855B0" w:rsidP="002855B0">
      <w:pPr>
        <w:spacing w:after="0" w:line="240" w:lineRule="auto"/>
        <w:ind w:left="720"/>
      </w:pPr>
      <w:r>
        <w:t xml:space="preserve">&gt; </w:t>
      </w:r>
      <w:proofErr w:type="spellStart"/>
      <w:proofErr w:type="gramStart"/>
      <w:r w:rsidRPr="00B26D9B">
        <w:rPr>
          <w:color w:val="FF0000"/>
        </w:rPr>
        <w:t>npm</w:t>
      </w:r>
      <w:proofErr w:type="spellEnd"/>
      <w:proofErr w:type="gramEnd"/>
      <w:r w:rsidRPr="00B26D9B">
        <w:rPr>
          <w:color w:val="FF0000"/>
        </w:rPr>
        <w:t xml:space="preserve"> –v</w:t>
      </w:r>
    </w:p>
    <w:p w:rsidR="002855B0" w:rsidRDefault="002855B0" w:rsidP="002855B0">
      <w:pPr>
        <w:spacing w:after="0" w:line="240" w:lineRule="auto"/>
      </w:pPr>
    </w:p>
    <w:p w:rsidR="002855B0" w:rsidRPr="00B26D9B" w:rsidRDefault="002855B0" w:rsidP="002855B0">
      <w:pPr>
        <w:spacing w:after="0" w:line="240" w:lineRule="auto"/>
        <w:rPr>
          <w:b/>
          <w:sz w:val="24"/>
        </w:rPr>
      </w:pPr>
      <w:r w:rsidRPr="00B26D9B">
        <w:rPr>
          <w:b/>
          <w:sz w:val="24"/>
        </w:rPr>
        <w:t>Install Angular Client</w:t>
      </w:r>
    </w:p>
    <w:p w:rsidR="002855B0" w:rsidRDefault="002855B0" w:rsidP="002855B0">
      <w:pPr>
        <w:spacing w:after="0" w:line="240" w:lineRule="auto"/>
      </w:pPr>
      <w:r>
        <w:lastRenderedPageBreak/>
        <w:t xml:space="preserve">2. Use </w:t>
      </w:r>
      <w:r w:rsidRPr="00851692">
        <w:rPr>
          <w:color w:val="C0504D" w:themeColor="accent2"/>
        </w:rPr>
        <w:t xml:space="preserve">NPM </w:t>
      </w:r>
      <w:r>
        <w:t xml:space="preserve">to install the Angular CLI </w:t>
      </w:r>
    </w:p>
    <w:p w:rsidR="002855B0" w:rsidRDefault="002855B0" w:rsidP="002855B0">
      <w:pPr>
        <w:spacing w:after="0" w:line="240" w:lineRule="auto"/>
      </w:pPr>
      <w:r>
        <w:tab/>
        <w:t xml:space="preserve">&gt; </w:t>
      </w:r>
      <w:proofErr w:type="spellStart"/>
      <w:proofErr w:type="gramStart"/>
      <w:r w:rsidRPr="00B26D9B">
        <w:rPr>
          <w:color w:val="FF0000"/>
        </w:rPr>
        <w:t>npm</w:t>
      </w:r>
      <w:proofErr w:type="spellEnd"/>
      <w:proofErr w:type="gramEnd"/>
      <w:r w:rsidRPr="00B26D9B">
        <w:rPr>
          <w:color w:val="FF0000"/>
        </w:rPr>
        <w:t xml:space="preserve"> install –g @angular/cli </w:t>
      </w:r>
      <w:r>
        <w:t>- INSTALL</w:t>
      </w:r>
    </w:p>
    <w:p w:rsidR="002855B0" w:rsidRDefault="002855B0" w:rsidP="002855B0">
      <w:pPr>
        <w:spacing w:after="0" w:line="240" w:lineRule="auto"/>
      </w:pPr>
      <w:r>
        <w:t xml:space="preserve">  </w:t>
      </w:r>
      <w:r>
        <w:tab/>
        <w:t xml:space="preserve">&gt; </w:t>
      </w:r>
      <w:proofErr w:type="gramStart"/>
      <w:r w:rsidRPr="00B26D9B">
        <w:rPr>
          <w:color w:val="FF0000"/>
        </w:rPr>
        <w:t>ng</w:t>
      </w:r>
      <w:proofErr w:type="gramEnd"/>
      <w:r w:rsidRPr="00B26D9B">
        <w:rPr>
          <w:color w:val="FF0000"/>
        </w:rPr>
        <w:t xml:space="preserve"> –v  </w:t>
      </w:r>
      <w:r>
        <w:t>- provide the version number 6.0.7</w:t>
      </w:r>
    </w:p>
    <w:p w:rsidR="002855B0" w:rsidRDefault="002855B0" w:rsidP="002855B0">
      <w:pPr>
        <w:spacing w:after="0" w:line="240" w:lineRule="auto"/>
      </w:pPr>
    </w:p>
    <w:p w:rsidR="002855B0" w:rsidRPr="00B26D9B" w:rsidRDefault="002855B0" w:rsidP="002855B0">
      <w:pPr>
        <w:spacing w:after="0" w:line="240" w:lineRule="auto"/>
        <w:rPr>
          <w:b/>
          <w:sz w:val="24"/>
        </w:rPr>
      </w:pPr>
      <w:r w:rsidRPr="00B26D9B">
        <w:rPr>
          <w:b/>
          <w:sz w:val="24"/>
        </w:rPr>
        <w:t>Create a new project</w:t>
      </w:r>
    </w:p>
    <w:p w:rsidR="002855B0" w:rsidRDefault="002855B0" w:rsidP="002855B0">
      <w:pPr>
        <w:spacing w:after="0" w:line="240" w:lineRule="auto"/>
      </w:pPr>
      <w:r>
        <w:t xml:space="preserve">3. &gt; </w:t>
      </w:r>
      <w:r w:rsidRPr="00B26D9B">
        <w:rPr>
          <w:color w:val="FF0000"/>
        </w:rPr>
        <w:t>ng new ng6-proj - - style=</w:t>
      </w:r>
      <w:proofErr w:type="spellStart"/>
      <w:proofErr w:type="gramStart"/>
      <w:r w:rsidRPr="00B26D9B">
        <w:rPr>
          <w:color w:val="FF0000"/>
        </w:rPr>
        <w:t>scss</w:t>
      </w:r>
      <w:proofErr w:type="spellEnd"/>
      <w:r w:rsidRPr="00B26D9B">
        <w:rPr>
          <w:color w:val="FF0000"/>
        </w:rPr>
        <w:t xml:space="preserve">  --</w:t>
      </w:r>
      <w:proofErr w:type="gramEnd"/>
      <w:r w:rsidRPr="00B26D9B">
        <w:rPr>
          <w:color w:val="FF0000"/>
        </w:rPr>
        <w:t xml:space="preserve">routine </w:t>
      </w:r>
      <w:r>
        <w:t xml:space="preserve">– </w:t>
      </w:r>
    </w:p>
    <w:p w:rsidR="002855B0" w:rsidRDefault="002855B0" w:rsidP="002855B0">
      <w:pPr>
        <w:spacing w:after="0" w:line="240" w:lineRule="auto"/>
      </w:pPr>
    </w:p>
    <w:p w:rsidR="002855B0" w:rsidRDefault="002855B0" w:rsidP="002855B0">
      <w:pPr>
        <w:spacing w:after="0" w:line="240" w:lineRule="auto"/>
      </w:pPr>
      <w:r>
        <w:t xml:space="preserve">Call angular CLI use – </w:t>
      </w:r>
      <w:r w:rsidRPr="00B26D9B">
        <w:rPr>
          <w:color w:val="FF0000"/>
        </w:rPr>
        <w:t>ng</w:t>
      </w:r>
    </w:p>
    <w:p w:rsidR="002855B0" w:rsidRDefault="002855B0" w:rsidP="002855B0">
      <w:pPr>
        <w:spacing w:after="0" w:line="240" w:lineRule="auto"/>
      </w:pPr>
      <w:r>
        <w:t xml:space="preserve">One of the many commands we can issue to the </w:t>
      </w:r>
      <w:r w:rsidRPr="00B26D9B">
        <w:rPr>
          <w:color w:val="FF0000"/>
        </w:rPr>
        <w:t>CLI</w:t>
      </w:r>
    </w:p>
    <w:p w:rsidR="002855B0" w:rsidRDefault="002855B0" w:rsidP="002855B0">
      <w:pPr>
        <w:spacing w:after="0" w:line="240" w:lineRule="auto"/>
      </w:pPr>
      <w:r>
        <w:t xml:space="preserve">Project name also a folder name client will create </w:t>
      </w:r>
      <w:proofErr w:type="gramStart"/>
      <w:r>
        <w:t xml:space="preserve">-  </w:t>
      </w:r>
      <w:r w:rsidRPr="00B26D9B">
        <w:rPr>
          <w:color w:val="FF0000"/>
        </w:rPr>
        <w:t>ng</w:t>
      </w:r>
      <w:proofErr w:type="gramEnd"/>
      <w:r w:rsidRPr="00B26D9B">
        <w:rPr>
          <w:color w:val="FF0000"/>
        </w:rPr>
        <w:t>-6proj</w:t>
      </w:r>
    </w:p>
    <w:p w:rsidR="002855B0" w:rsidRDefault="002855B0" w:rsidP="002855B0">
      <w:pPr>
        <w:spacing w:after="0" w:line="240" w:lineRule="auto"/>
      </w:pPr>
      <w:r>
        <w:t xml:space="preserve">Optional flags </w:t>
      </w:r>
      <w:proofErr w:type="gramStart"/>
      <w:r>
        <w:t>are</w:t>
      </w:r>
      <w:r w:rsidRPr="00B26D9B">
        <w:rPr>
          <w:color w:val="FF0000"/>
        </w:rPr>
        <w:t xml:space="preserve"> </w:t>
      </w:r>
      <w:r>
        <w:rPr>
          <w:color w:val="FF0000"/>
        </w:rPr>
        <w:t xml:space="preserve"> -</w:t>
      </w:r>
      <w:proofErr w:type="gramEnd"/>
      <w:r>
        <w:rPr>
          <w:color w:val="FF0000"/>
        </w:rPr>
        <w:t xml:space="preserve"> - </w:t>
      </w:r>
      <w:r w:rsidRPr="00B26D9B">
        <w:rPr>
          <w:color w:val="FF0000"/>
        </w:rPr>
        <w:t>style=</w:t>
      </w:r>
      <w:proofErr w:type="spellStart"/>
      <w:r w:rsidRPr="00B26D9B">
        <w:rPr>
          <w:color w:val="FF0000"/>
        </w:rPr>
        <w:t>scss</w:t>
      </w:r>
      <w:proofErr w:type="spellEnd"/>
      <w:r w:rsidRPr="00B26D9B">
        <w:rPr>
          <w:color w:val="FF0000"/>
        </w:rPr>
        <w:t xml:space="preserve"> </w:t>
      </w:r>
      <w:r>
        <w:rPr>
          <w:color w:val="FF0000"/>
        </w:rPr>
        <w:t xml:space="preserve"> </w:t>
      </w:r>
      <w:r>
        <w:t xml:space="preserve">and </w:t>
      </w:r>
      <w:r>
        <w:rPr>
          <w:color w:val="FF0000"/>
        </w:rPr>
        <w:t xml:space="preserve"> - - </w:t>
      </w:r>
      <w:r w:rsidRPr="00B26D9B">
        <w:rPr>
          <w:color w:val="FF0000"/>
        </w:rPr>
        <w:t>routing</w:t>
      </w:r>
    </w:p>
    <w:p w:rsidR="002855B0" w:rsidRDefault="002855B0" w:rsidP="002855B0">
      <w:pPr>
        <w:spacing w:after="0" w:line="240" w:lineRule="auto"/>
        <w:rPr>
          <w:color w:val="000000" w:themeColor="text1"/>
        </w:rPr>
      </w:pPr>
      <w:r>
        <w:rPr>
          <w:color w:val="FF0000"/>
        </w:rPr>
        <w:t xml:space="preserve">- - </w:t>
      </w:r>
      <w:r w:rsidR="007A1B02">
        <w:rPr>
          <w:color w:val="FF0000"/>
        </w:rPr>
        <w:t>style-</w:t>
      </w:r>
      <w:proofErr w:type="spellStart"/>
      <w:r>
        <w:rPr>
          <w:color w:val="FF0000"/>
        </w:rPr>
        <w:t>scss</w:t>
      </w:r>
      <w:proofErr w:type="spellEnd"/>
      <w:r>
        <w:rPr>
          <w:color w:val="FF0000"/>
        </w:rPr>
        <w:tab/>
      </w:r>
      <w:r>
        <w:rPr>
          <w:color w:val="000000" w:themeColor="text1"/>
        </w:rPr>
        <w:t>client generate a project that has Sass enabled (by default CSS is used)</w:t>
      </w:r>
    </w:p>
    <w:p w:rsidR="002855B0" w:rsidRDefault="002855B0" w:rsidP="002855B0">
      <w:pPr>
        <w:spacing w:after="0" w:line="240" w:lineRule="auto"/>
        <w:rPr>
          <w:color w:val="000000" w:themeColor="text1"/>
        </w:rPr>
      </w:pPr>
      <w:r>
        <w:rPr>
          <w:color w:val="FF0000"/>
        </w:rPr>
        <w:t xml:space="preserve">- - </w:t>
      </w:r>
      <w:r w:rsidRPr="00B26D9B">
        <w:rPr>
          <w:color w:val="FF0000"/>
        </w:rPr>
        <w:t>routing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Project has different page URL – adding this flag to create touting file</w:t>
      </w:r>
    </w:p>
    <w:p w:rsidR="002855B0" w:rsidRDefault="002855B0" w:rsidP="002855B0">
      <w:pPr>
        <w:spacing w:after="0" w:line="240" w:lineRule="auto"/>
        <w:rPr>
          <w:color w:val="000000" w:themeColor="text1"/>
        </w:rPr>
      </w:pPr>
    </w:p>
    <w:p w:rsidR="002855B0" w:rsidRPr="006E019C" w:rsidRDefault="002855B0" w:rsidP="002855B0">
      <w:pPr>
        <w:spacing w:after="0" w:line="240" w:lineRule="auto"/>
        <w:rPr>
          <w:b/>
          <w:color w:val="000000" w:themeColor="text1"/>
          <w:sz w:val="24"/>
        </w:rPr>
      </w:pPr>
      <w:r w:rsidRPr="006E019C">
        <w:rPr>
          <w:b/>
          <w:color w:val="000000" w:themeColor="text1"/>
          <w:sz w:val="24"/>
        </w:rPr>
        <w:t>To check available comments</w:t>
      </w:r>
    </w:p>
    <w:p w:rsidR="002855B0" w:rsidRDefault="002855B0" w:rsidP="002855B0">
      <w:pPr>
        <w:spacing w:after="0" w:line="240" w:lineRule="auto"/>
        <w:ind w:firstLine="720"/>
        <w:rPr>
          <w:color w:val="FF0000"/>
        </w:rPr>
      </w:pPr>
      <w:proofErr w:type="gramStart"/>
      <w:r>
        <w:rPr>
          <w:color w:val="FF0000"/>
        </w:rPr>
        <w:t>n</w:t>
      </w:r>
      <w:r w:rsidRPr="00CB5102">
        <w:rPr>
          <w:color w:val="FF0000"/>
        </w:rPr>
        <w:t>g</w:t>
      </w:r>
      <w:proofErr w:type="gramEnd"/>
    </w:p>
    <w:p w:rsidR="002855B0" w:rsidRPr="00CB5102" w:rsidRDefault="002855B0" w:rsidP="002855B0">
      <w:pPr>
        <w:spacing w:after="0" w:line="240" w:lineRule="auto"/>
        <w:ind w:firstLine="720"/>
        <w:rPr>
          <w:color w:val="FF0000"/>
        </w:rPr>
      </w:pPr>
    </w:p>
    <w:p w:rsidR="002855B0" w:rsidRPr="00CB5102" w:rsidRDefault="002855B0" w:rsidP="002855B0">
      <w:pPr>
        <w:spacing w:after="0" w:line="240" w:lineRule="auto"/>
        <w:rPr>
          <w:b/>
          <w:color w:val="000000" w:themeColor="text1"/>
          <w:sz w:val="24"/>
        </w:rPr>
      </w:pPr>
      <w:r w:rsidRPr="00CB5102">
        <w:rPr>
          <w:b/>
          <w:color w:val="000000" w:themeColor="text1"/>
          <w:sz w:val="24"/>
        </w:rPr>
        <w:t>After client generated</w:t>
      </w:r>
      <w:r>
        <w:rPr>
          <w:b/>
          <w:color w:val="000000" w:themeColor="text1"/>
          <w:sz w:val="24"/>
        </w:rPr>
        <w:t xml:space="preserve"> </w:t>
      </w:r>
      <w:proofErr w:type="spellStart"/>
      <w:r>
        <w:rPr>
          <w:b/>
          <w:color w:val="000000" w:themeColor="text1"/>
          <w:sz w:val="24"/>
        </w:rPr>
        <w:t>goto</w:t>
      </w:r>
      <w:proofErr w:type="spellEnd"/>
      <w:r>
        <w:rPr>
          <w:b/>
          <w:color w:val="000000" w:themeColor="text1"/>
          <w:sz w:val="24"/>
        </w:rPr>
        <w:t xml:space="preserve"> client folder</w:t>
      </w:r>
    </w:p>
    <w:p w:rsidR="002855B0" w:rsidRPr="006E019C" w:rsidRDefault="002855B0" w:rsidP="002855B0">
      <w:pPr>
        <w:pStyle w:val="ListParagraph"/>
        <w:spacing w:after="0" w:line="240" w:lineRule="auto"/>
        <w:ind w:left="1080"/>
        <w:rPr>
          <w:color w:val="FF0000"/>
        </w:rPr>
      </w:pPr>
      <w:r w:rsidRPr="006E019C">
        <w:rPr>
          <w:color w:val="FF0000"/>
        </w:rPr>
        <w:t xml:space="preserve">&gt; </w:t>
      </w:r>
      <w:proofErr w:type="gramStart"/>
      <w:r w:rsidRPr="006E019C">
        <w:rPr>
          <w:color w:val="FF0000"/>
        </w:rPr>
        <w:t>cd</w:t>
      </w:r>
      <w:proofErr w:type="gramEnd"/>
      <w:r w:rsidRPr="006E019C">
        <w:rPr>
          <w:color w:val="FF0000"/>
        </w:rPr>
        <w:t xml:space="preserve"> ng6-proj</w:t>
      </w:r>
    </w:p>
    <w:p w:rsidR="002855B0" w:rsidRDefault="002855B0" w:rsidP="002855B0">
      <w:pPr>
        <w:spacing w:after="0" w:line="240" w:lineRule="auto"/>
      </w:pPr>
    </w:p>
    <w:p w:rsidR="002855B0" w:rsidRPr="006E019C" w:rsidRDefault="007A1B02" w:rsidP="002855B0">
      <w:pPr>
        <w:spacing w:after="0" w:line="240" w:lineRule="auto"/>
        <w:rPr>
          <w:b/>
          <w:sz w:val="24"/>
        </w:rPr>
      </w:pPr>
      <w:r>
        <w:rPr>
          <w:b/>
          <w:sz w:val="24"/>
        </w:rPr>
        <w:t>To serve</w:t>
      </w:r>
      <w:r w:rsidR="002855B0">
        <w:rPr>
          <w:b/>
          <w:sz w:val="24"/>
        </w:rPr>
        <w:t xml:space="preserve"> </w:t>
      </w:r>
      <w:r w:rsidR="002855B0" w:rsidRPr="006E019C">
        <w:rPr>
          <w:b/>
          <w:sz w:val="24"/>
        </w:rPr>
        <w:t xml:space="preserve">the project to the browser </w:t>
      </w:r>
    </w:p>
    <w:p w:rsidR="002855B0" w:rsidRDefault="002855B0" w:rsidP="002855B0">
      <w:pPr>
        <w:pStyle w:val="ListParagraph"/>
        <w:spacing w:after="0" w:line="240" w:lineRule="auto"/>
        <w:ind w:left="1080"/>
      </w:pPr>
      <w:r w:rsidRPr="006E019C">
        <w:rPr>
          <w:color w:val="FF0000"/>
        </w:rPr>
        <w:t xml:space="preserve">&gt; </w:t>
      </w:r>
      <w:proofErr w:type="gramStart"/>
      <w:r w:rsidRPr="006E019C">
        <w:rPr>
          <w:color w:val="FF0000"/>
        </w:rPr>
        <w:t>ng</w:t>
      </w:r>
      <w:proofErr w:type="gramEnd"/>
      <w:r w:rsidRPr="006E019C">
        <w:rPr>
          <w:color w:val="FF0000"/>
        </w:rPr>
        <w:t xml:space="preserve"> serve -o</w:t>
      </w:r>
    </w:p>
    <w:p w:rsidR="002855B0" w:rsidRDefault="002855B0" w:rsidP="002855B0">
      <w:pPr>
        <w:spacing w:after="0" w:line="240" w:lineRule="auto"/>
      </w:pPr>
      <w:r>
        <w:t xml:space="preserve"> -o flag tells the CLI launch your browser with the project.  It will automatically live reload. </w:t>
      </w:r>
    </w:p>
    <w:p w:rsidR="002855B0" w:rsidRDefault="002855B0" w:rsidP="002855B0"/>
    <w:p w:rsidR="002855B0" w:rsidRPr="002855B0" w:rsidRDefault="002855B0" w:rsidP="002855B0">
      <w:pPr>
        <w:pStyle w:val="Heading2"/>
        <w:rPr>
          <w:color w:val="984806" w:themeColor="accent6" w:themeShade="80"/>
        </w:rPr>
      </w:pPr>
      <w:r w:rsidRPr="002855B0">
        <w:rPr>
          <w:color w:val="984806" w:themeColor="accent6" w:themeShade="80"/>
        </w:rPr>
        <w:t>Angular 8</w:t>
      </w:r>
    </w:p>
    <w:p w:rsidR="00A91FFA" w:rsidRDefault="00A91FFA" w:rsidP="00CC750A">
      <w:pPr>
        <w:spacing w:after="0" w:line="240" w:lineRule="auto"/>
      </w:pPr>
    </w:p>
    <w:p w:rsidR="00CC750A" w:rsidRDefault="00CC750A" w:rsidP="00CC750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D1F60FE" wp14:editId="17D8C53F">
            <wp:extent cx="5943600" cy="3079115"/>
            <wp:effectExtent l="0" t="0" r="0" b="698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0A" w:rsidRDefault="00CC750A" w:rsidP="00CC750A">
      <w:pPr>
        <w:spacing w:after="0" w:line="240" w:lineRule="auto"/>
      </w:pPr>
    </w:p>
    <w:p w:rsidR="007D0089" w:rsidRDefault="007D0089" w:rsidP="00CC750A">
      <w:pPr>
        <w:spacing w:after="0" w:line="240" w:lineRule="auto"/>
        <w:rPr>
          <w:b/>
          <w:color w:val="984806" w:themeColor="accent6" w:themeShade="80"/>
          <w:sz w:val="28"/>
          <w:lang w:val="en-SG"/>
        </w:rPr>
      </w:pPr>
    </w:p>
    <w:p w:rsidR="007D0089" w:rsidRDefault="007D0089" w:rsidP="00CC750A">
      <w:pPr>
        <w:spacing w:after="0" w:line="240" w:lineRule="auto"/>
        <w:rPr>
          <w:b/>
          <w:color w:val="984806" w:themeColor="accent6" w:themeShade="80"/>
          <w:sz w:val="28"/>
          <w:lang w:val="en-SG"/>
        </w:rPr>
      </w:pPr>
    </w:p>
    <w:p w:rsidR="007D0089" w:rsidRPr="007D0089" w:rsidRDefault="007D0089" w:rsidP="00CC750A">
      <w:pPr>
        <w:spacing w:after="0" w:line="240" w:lineRule="auto"/>
        <w:rPr>
          <w:b/>
          <w:color w:val="984806" w:themeColor="accent6" w:themeShade="80"/>
          <w:sz w:val="28"/>
          <w:lang w:val="en-SG"/>
        </w:rPr>
      </w:pPr>
    </w:p>
    <w:p w:rsidR="00CC750A" w:rsidRDefault="00A91FFA" w:rsidP="00CC750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c">
            <w:drawing>
              <wp:inline distT="0" distB="0" distL="0" distR="0" wp14:anchorId="7213B49C" wp14:editId="7904C3BF">
                <wp:extent cx="5486400" cy="4152900"/>
                <wp:effectExtent l="0" t="0" r="0" b="0"/>
                <wp:docPr id="267" name="Canvas 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8" name="Text Box 268"/>
                        <wps:cNvSpPr txBox="1"/>
                        <wps:spPr>
                          <a:xfrm>
                            <a:off x="175260" y="152400"/>
                            <a:ext cx="1264920" cy="327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1039" w:rsidRPr="00A91FFA" w:rsidRDefault="00061039" w:rsidP="00A91FFA">
                              <w:pPr>
                                <w:jc w:val="center"/>
                                <w:rPr>
                                  <w:lang w:val="en-SG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lang w:val="en-SG"/>
                                </w:rPr>
                                <w:t>Application</w:t>
                              </w:r>
                              <w:r>
                                <w:rPr>
                                  <w:lang w:val="en-SG"/>
                                </w:rPr>
                                <w:t xml:space="preserve"> </w:t>
                              </w:r>
                              <w:r w:rsidRPr="00A91FFA">
                                <w:rPr>
                                  <w:color w:val="984806" w:themeColor="accent6" w:themeShade="80"/>
                                  <w:lang w:val="en-SG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Curved Up Arrow 269"/>
                        <wps:cNvSpPr/>
                        <wps:spPr>
                          <a:xfrm>
                            <a:off x="822960" y="480060"/>
                            <a:ext cx="1059180" cy="251460"/>
                          </a:xfrm>
                          <a:prstGeom prst="curved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Text Box 270"/>
                        <wps:cNvSpPr txBox="1"/>
                        <wps:spPr>
                          <a:xfrm>
                            <a:off x="1882140" y="99060"/>
                            <a:ext cx="3444240" cy="9525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1039" w:rsidRPr="00A91FFA" w:rsidRDefault="00061039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Data presented to the user (or) </w:t>
                              </w:r>
                            </w:p>
                            <w:p w:rsidR="00061039" w:rsidRPr="00A91FFA" w:rsidRDefault="00061039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Entered by the user </w:t>
                              </w:r>
                            </w:p>
                            <w:p w:rsidR="00061039" w:rsidRDefault="00061039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Like grid display to edit or add. </w:t>
                              </w:r>
                            </w:p>
                            <w:p w:rsidR="00061039" w:rsidRPr="00A91FFA" w:rsidRDefault="00061039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 xml:space="preserve">States are stored in the form of Array or Property </w:t>
                              </w:r>
                            </w:p>
                            <w:p w:rsidR="00061039" w:rsidRPr="00A91FFA" w:rsidRDefault="00061039" w:rsidP="0027027D">
                              <w:pPr>
                                <w:pStyle w:val="ListParagraph"/>
                                <w:numPr>
                                  <w:ilvl w:val="0"/>
                                  <w:numId w:val="45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  <w:sz w:val="20"/>
                                </w:rPr>
                              </w:pPr>
                              <w:r w:rsidRPr="00A91FFA">
                                <w:rPr>
                                  <w:color w:val="984806" w:themeColor="accent6" w:themeShade="80"/>
                                  <w:sz w:val="20"/>
                                </w:rPr>
                                <w:t>Code written in the component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268"/>
                        <wps:cNvSpPr txBox="1"/>
                        <wps:spPr>
                          <a:xfrm>
                            <a:off x="240960" y="1262040"/>
                            <a:ext cx="1264920" cy="32766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1039" w:rsidRDefault="00061039" w:rsidP="00A91FF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984807"/>
                                  <w:sz w:val="22"/>
                                  <w:szCs w:val="22"/>
                                </w:rPr>
                                <w:t xml:space="preserve">Design Logic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urved Up Arrow 145"/>
                        <wps:cNvSpPr/>
                        <wps:spPr>
                          <a:xfrm>
                            <a:off x="888660" y="1589700"/>
                            <a:ext cx="1059180" cy="251460"/>
                          </a:xfrm>
                          <a:prstGeom prst="curvedUp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Text Box 270"/>
                        <wps:cNvSpPr txBox="1"/>
                        <wps:spPr>
                          <a:xfrm>
                            <a:off x="1947840" y="1208700"/>
                            <a:ext cx="3373800" cy="71154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1039" w:rsidRDefault="00061039" w:rsidP="0027027D">
                              <w:pPr>
                                <w:pStyle w:val="ListParagraph"/>
                                <w:numPr>
                                  <w:ilvl w:val="0"/>
                                  <w:numId w:val="46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 w:rsidRPr="00353C0C">
                                <w:rPr>
                                  <w:color w:val="984806" w:themeColor="accent6" w:themeShade="80"/>
                                </w:rPr>
                                <w:t xml:space="preserve">Html logic to describe the view to present data to the user </w:t>
                              </w:r>
                            </w:p>
                            <w:p w:rsidR="00061039" w:rsidRPr="00353C0C" w:rsidRDefault="00061039" w:rsidP="0027027D">
                              <w:pPr>
                                <w:pStyle w:val="ListParagraph"/>
                                <w:numPr>
                                  <w:ilvl w:val="0"/>
                                  <w:numId w:val="46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 xml:space="preserve">Code </w:t>
                              </w:r>
                              <w:r w:rsidRPr="00353C0C">
                                <w:rPr>
                                  <w:color w:val="984806" w:themeColor="accent6" w:themeShade="80"/>
                                </w:rPr>
                                <w:t>written in templa</w:t>
                              </w:r>
                              <w:r>
                                <w:rPr>
                                  <w:color w:val="984806" w:themeColor="accent6" w:themeShade="80"/>
                                </w:rPr>
                                <w:t>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268"/>
                        <wps:cNvSpPr txBox="1"/>
                        <wps:spPr>
                          <a:xfrm>
                            <a:off x="180000" y="2107860"/>
                            <a:ext cx="1264920" cy="32766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1039" w:rsidRDefault="00061039" w:rsidP="00353C0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984807"/>
                                  <w:sz w:val="22"/>
                                  <w:szCs w:val="22"/>
                                </w:rPr>
                                <w:t xml:space="preserve">Application Logic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urved Up Arrow 155"/>
                        <wps:cNvSpPr/>
                        <wps:spPr>
                          <a:xfrm>
                            <a:off x="827700" y="2435520"/>
                            <a:ext cx="1059180" cy="251460"/>
                          </a:xfrm>
                          <a:prstGeom prst="curvedUp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 Box 270"/>
                        <wps:cNvSpPr txBox="1"/>
                        <wps:spPr>
                          <a:xfrm>
                            <a:off x="1886880" y="2054520"/>
                            <a:ext cx="3500460" cy="82584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1039" w:rsidRDefault="00061039" w:rsidP="0027027D">
                              <w:pPr>
                                <w:pStyle w:val="ListParagraph"/>
                                <w:numPr>
                                  <w:ilvl w:val="0"/>
                                  <w:numId w:val="47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>P</w:t>
                              </w:r>
                              <w:r w:rsidRPr="00353C0C">
                                <w:rPr>
                                  <w:color w:val="984806" w:themeColor="accent6" w:themeShade="80"/>
                                </w:rPr>
                                <w:t xml:space="preserve">rogramming logic supply essential design logic and respond to the user event </w:t>
                              </w:r>
                            </w:p>
                            <w:p w:rsidR="00061039" w:rsidRDefault="00061039" w:rsidP="00353C0C">
                              <w:pPr>
                                <w:pStyle w:val="ListParagraph"/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>Like click and double click</w:t>
                              </w:r>
                            </w:p>
                            <w:p w:rsidR="00061039" w:rsidRPr="00353C0C" w:rsidRDefault="00061039" w:rsidP="0027027D">
                              <w:pPr>
                                <w:pStyle w:val="ListParagraph"/>
                                <w:numPr>
                                  <w:ilvl w:val="0"/>
                                  <w:numId w:val="47"/>
                                </w:numPr>
                                <w:spacing w:after="0" w:line="240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 xml:space="preserve">Code </w:t>
                              </w:r>
                              <w:r w:rsidRPr="00353C0C">
                                <w:rPr>
                                  <w:color w:val="984806" w:themeColor="accent6" w:themeShade="80"/>
                                </w:rPr>
                                <w:t>written in the component)</w:t>
                              </w:r>
                            </w:p>
                            <w:p w:rsidR="00061039" w:rsidRDefault="00061039" w:rsidP="00353C0C">
                              <w:pPr>
                                <w:pStyle w:val="NormalWeb"/>
                                <w:tabs>
                                  <w:tab w:val="left" w:pos="720"/>
                                </w:tabs>
                                <w:spacing w:before="0" w:beforeAutospacing="0" w:after="0" w:afterAutospacing="0" w:line="276" w:lineRule="auto"/>
                                <w:ind w:left="720" w:hanging="360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Text Box 268"/>
                        <wps:cNvSpPr txBox="1"/>
                        <wps:spPr>
                          <a:xfrm>
                            <a:off x="175260" y="3090840"/>
                            <a:ext cx="1264920" cy="32766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1039" w:rsidRDefault="00061039" w:rsidP="00353C0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984807"/>
                                  <w:sz w:val="22"/>
                                  <w:szCs w:val="22"/>
                                </w:rPr>
                                <w:t xml:space="preserve">Business Logic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Curved Up Arrow 158"/>
                        <wps:cNvSpPr/>
                        <wps:spPr>
                          <a:xfrm>
                            <a:off x="822960" y="3418500"/>
                            <a:ext cx="1059180" cy="251460"/>
                          </a:xfrm>
                          <a:prstGeom prst="curvedUp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 Box 270"/>
                        <wps:cNvSpPr txBox="1"/>
                        <wps:spPr>
                          <a:xfrm>
                            <a:off x="1882140" y="3037500"/>
                            <a:ext cx="3439500" cy="9172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1039" w:rsidRDefault="00061039" w:rsidP="0027027D">
                              <w:pPr>
                                <w:pStyle w:val="NormalWeb"/>
                                <w:numPr>
                                  <w:ilvl w:val="0"/>
                                  <w:numId w:val="48"/>
                                </w:numPr>
                                <w:tabs>
                                  <w:tab w:val="left" w:pos="720"/>
                                </w:tabs>
                                <w:spacing w:before="0" w:beforeAutospacing="0" w:after="0" w:afterAutospacing="0" w:line="276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>P</w:t>
                              </w:r>
                              <w:r w:rsidRPr="00AC7B41">
                                <w:rPr>
                                  <w:color w:val="984806" w:themeColor="accent6" w:themeShade="80"/>
                                </w:rPr>
                                <w:t xml:space="preserve">rogramming logic which is involved in fetching data from the </w:t>
                              </w:r>
                              <w:proofErr w:type="spellStart"/>
                              <w:r w:rsidRPr="00AC7B41">
                                <w:rPr>
                                  <w:color w:val="984806" w:themeColor="accent6" w:themeShade="80"/>
                                </w:rPr>
                                <w:t>datasources</w:t>
                              </w:r>
                              <w:proofErr w:type="spellEnd"/>
                              <w:r w:rsidRPr="00AC7B41">
                                <w:rPr>
                                  <w:color w:val="984806" w:themeColor="accent6" w:themeShade="80"/>
                                </w:rPr>
                                <w:t xml:space="preserve"> </w:t>
                              </w:r>
                            </w:p>
                            <w:p w:rsidR="00061039" w:rsidRDefault="00061039" w:rsidP="0027027D">
                              <w:pPr>
                                <w:pStyle w:val="NormalWeb"/>
                                <w:numPr>
                                  <w:ilvl w:val="0"/>
                                  <w:numId w:val="48"/>
                                </w:numPr>
                                <w:tabs>
                                  <w:tab w:val="left" w:pos="720"/>
                                </w:tabs>
                                <w:spacing w:before="0" w:beforeAutospacing="0" w:after="0" w:afterAutospacing="0" w:line="276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 xml:space="preserve">performing validation and </w:t>
                              </w:r>
                              <w:r w:rsidRPr="00AC7B41">
                                <w:rPr>
                                  <w:color w:val="984806" w:themeColor="accent6" w:themeShade="80"/>
                                </w:rPr>
                                <w:t>other functionality</w:t>
                              </w:r>
                            </w:p>
                            <w:p w:rsidR="00061039" w:rsidRPr="00AC7B41" w:rsidRDefault="00061039" w:rsidP="0027027D">
                              <w:pPr>
                                <w:pStyle w:val="NormalWeb"/>
                                <w:numPr>
                                  <w:ilvl w:val="0"/>
                                  <w:numId w:val="48"/>
                                </w:numPr>
                                <w:tabs>
                                  <w:tab w:val="left" w:pos="720"/>
                                </w:tabs>
                                <w:spacing w:before="0" w:beforeAutospacing="0" w:after="0" w:afterAutospacing="0" w:line="276" w:lineRule="auto"/>
                                <w:rPr>
                                  <w:color w:val="984806" w:themeColor="accent6" w:themeShade="80"/>
                                </w:rPr>
                              </w:pPr>
                              <w:r>
                                <w:rPr>
                                  <w:color w:val="984806" w:themeColor="accent6" w:themeShade="80"/>
                                </w:rPr>
                                <w:t>code written in the service</w:t>
                              </w:r>
                              <w:r w:rsidRPr="00AC7B41">
                                <w:rPr>
                                  <w:color w:val="984806" w:themeColor="accent6" w:themeShade="80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67" o:spid="_x0000_s1077" editas="canvas" style="width:6in;height:327pt;mso-position-horizontal-relative:char;mso-position-vertical-relative:line" coordsize="54864,41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78" type="#_x0000_t75" style="position:absolute;width:54864;height:41529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8" o:spid="_x0000_s1079" type="#_x0000_t202" style="position:absolute;left:1752;top:1524;width:12649;height:3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4sHi78A&#10;AADcAAAADwAAAGRycy9kb3ducmV2LnhtbERPTWsCMRC9F/ofwgi91aweZF2NosWWgie19DxsxiS4&#10;mSxJum7/fXMoeHy87/V29J0YKCYXWMFsWoEgboN2bBR8Xd5faxApI2vsApOCX0qw3Tw/rbHR4c4n&#10;Gs7ZiBLCqUEFNue+kTK1ljymaeiJC3cN0WMuMBqpI95LuO/kvKoW0qPj0mCxpzdL7e384xUc9mZp&#10;2hqjPdTauWH8vh7Nh1Ivk3G3ApFpzA/xv/tTK5gvytpyphwBuf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iweLvwAAANwAAAAPAAAAAAAAAAAAAAAAAJgCAABkcnMvZG93bnJl&#10;di54bWxQSwUGAAAAAAQABAD1AAAAhAMAAAAA&#10;" fillcolor="white [3201]" strokeweight=".5pt">
                  <v:textbox>
                    <w:txbxContent>
                      <w:p w:rsidR="00061039" w:rsidRPr="00A91FFA" w:rsidRDefault="00061039" w:rsidP="00A91FFA">
                        <w:pPr>
                          <w:jc w:val="center"/>
                          <w:rPr>
                            <w:lang w:val="en-SG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lang w:val="en-SG"/>
                          </w:rPr>
                          <w:t>Application</w:t>
                        </w:r>
                        <w:r>
                          <w:rPr>
                            <w:lang w:val="en-SG"/>
                          </w:rPr>
                          <w:t xml:space="preserve"> </w:t>
                        </w:r>
                        <w:r w:rsidRPr="00A91FFA">
                          <w:rPr>
                            <w:color w:val="984806" w:themeColor="accent6" w:themeShade="80"/>
                            <w:lang w:val="en-SG"/>
                          </w:rPr>
                          <w:t>State</w:t>
                        </w:r>
                      </w:p>
                    </w:txbxContent>
                  </v:textbox>
                </v:shape>
                <v:shapetype id="_x0000_t104" coordsize="21600,21600" o:spt="104" adj="12960,19440,7200" path="ar0@22@3@21,,0@4@21@14@22@1@21@7@21@12@2l@13@2@8,0@11@2wa0@22@3@21@10@2@16@24@14@22@1@21@16@24@14,xewr@14@22@1@21@7@21@16@24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@8,0;@11,@2;@15,0;@16,@21;@13,@2" o:connectangles="270,270,270,90,0" textboxrect="@41,@43,@42,@44"/>
                  <v:handles>
                    <v:h position="#0,topLeft" xrange="@37,@27"/>
                    <v:h position="#1,topLeft" xrange="@25,@20"/>
                    <v:h position="bottomRight,#2" yrange="0,@40"/>
                  </v:handles>
                  <o:complex v:ext="view"/>
                </v:shapetype>
                <v:shape id="Curved Up Arrow 269" o:spid="_x0000_s1080" type="#_x0000_t104" style="position:absolute;left:8229;top:4800;width:10592;height:25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XTmsUA&#10;AADcAAAADwAAAGRycy9kb3ducmV2LnhtbESPQWvCQBCF74X+h2UK3uomHoKNrkEkLT14aaqItyE7&#10;ZoPZ2ZDdavLv3UKhx8eb971562K0nbjR4FvHCtJ5AoK4drrlRsHh+/11CcIHZI2dY1IwkYdi8/y0&#10;xly7O3/RrQqNiBD2OSowIfS5lL42ZNHPXU8cvYsbLIYoh0bqAe8Rbju5SJJMWmw5NhjsaWeovlY/&#10;Nr7B54+sHMtqmSb7aW+Op+mQnpSavYzbFYhAY/g//kt/agWL7A1+x0QCyM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ZdOaxQAAANwAAAAPAAAAAAAAAAAAAAAAAJgCAABkcnMv&#10;ZG93bnJldi54bWxQSwUGAAAAAAQABAD1AAAAigMAAAAA&#10;" adj="19036,20959,5400" fillcolor="#4f81bd [3204]" strokecolor="#243f60 [1604]" strokeweight="2pt"/>
                <v:shape id="Text Box 270" o:spid="_x0000_s1081" type="#_x0000_t202" style="position:absolute;left:18821;top:990;width:34442;height:9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SdUMAA&#10;AADcAAAADwAAAGRycy9kb3ducmV2LnhtbERPTWsCMRC9F/ofwhR6q9l6sNutUWxRKXhSS8/DZkyC&#10;m8mSpOv235uD4PHxvufL0XdioJhcYAWvkwoEcRu0Y6Pg57h5qUGkjKyxC0wK/inBcvH4MMdGhwvv&#10;aThkI0oIpwYV2Jz7RsrUWvKYJqEnLtwpRI+5wGikjngp4b6T06qaSY+OS4PFnr4stefDn1ew/jTv&#10;pq0x2nWtnRvG39PObJV6fhpXHyAyjfkuvrm/tYLpW5lfzpQjIBd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CSdUMAAAADcAAAADwAAAAAAAAAAAAAAAACYAgAAZHJzL2Rvd25y&#10;ZXYueG1sUEsFBgAAAAAEAAQA9QAAAIUDAAAAAA==&#10;" fillcolor="white [3201]" strokeweight=".5pt">
                  <v:textbox>
                    <w:txbxContent>
                      <w:p w:rsidR="00061039" w:rsidRPr="00A91FFA" w:rsidRDefault="00061039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Data presented to the user (or) </w:t>
                        </w:r>
                      </w:p>
                      <w:p w:rsidR="00061039" w:rsidRPr="00A91FFA" w:rsidRDefault="00061039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Entered by the user </w:t>
                        </w:r>
                      </w:p>
                      <w:p w:rsidR="00061039" w:rsidRDefault="00061039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Like grid display to edit or add. </w:t>
                        </w:r>
                      </w:p>
                      <w:p w:rsidR="00061039" w:rsidRPr="00A91FFA" w:rsidRDefault="00061039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 xml:space="preserve">States are stored in the form of Array or Property </w:t>
                        </w:r>
                      </w:p>
                      <w:p w:rsidR="00061039" w:rsidRPr="00A91FFA" w:rsidRDefault="00061039" w:rsidP="0027027D">
                        <w:pPr>
                          <w:pStyle w:val="ListParagraph"/>
                          <w:numPr>
                            <w:ilvl w:val="0"/>
                            <w:numId w:val="45"/>
                          </w:numPr>
                          <w:spacing w:after="0" w:line="240" w:lineRule="auto"/>
                          <w:rPr>
                            <w:color w:val="984806" w:themeColor="accent6" w:themeShade="80"/>
                            <w:sz w:val="20"/>
                          </w:rPr>
                        </w:pPr>
                        <w:r w:rsidRPr="00A91FFA">
                          <w:rPr>
                            <w:color w:val="984806" w:themeColor="accent6" w:themeShade="80"/>
                            <w:sz w:val="20"/>
                          </w:rPr>
                          <w:t>Code written in the component</w:t>
                        </w:r>
                      </w:p>
                    </w:txbxContent>
                  </v:textbox>
                </v:shape>
                <v:shape id="Text Box 268" o:spid="_x0000_s1082" type="#_x0000_t202" style="position:absolute;left:2409;top:12620;width:12649;height:3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bW2sEA&#10;AADcAAAADwAAAGRycy9kb3ducmV2LnhtbERPTWsCMRC9C/0PYQreNGsRsVujSKHgRYqrB3sbkulu&#10;dDNZNum6+usbQfA2j/c5i1XvatFRG6xnBZNxBoJYe2O5VHDYf43mIEJENlh7JgVXCrBavgwWmBt/&#10;4R11RSxFCuGQo4IqxiaXMuiKHIaxb4gT9+tbhzHBtpSmxUsKd7V8y7KZdGg5NVTY0GdF+lz8OQWG&#10;j571j93eLBfavt++5yfdKTV87dcfICL18Sl+uDcmzZ9O4f5MukA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m1trBAAAA3AAAAA8AAAAAAAAAAAAAAAAAmAIAAGRycy9kb3du&#10;cmV2LnhtbFBLBQYAAAAABAAEAPUAAACGAwAAAAA=&#10;" fillcolor="window" strokeweight=".5pt">
                  <v:textbox>
                    <w:txbxContent>
                      <w:p w:rsidR="00061039" w:rsidRDefault="00061039" w:rsidP="00A91FF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984807"/>
                            <w:sz w:val="22"/>
                            <w:szCs w:val="22"/>
                          </w:rPr>
                          <w:t xml:space="preserve">Design Logic </w:t>
                        </w:r>
                      </w:p>
                    </w:txbxContent>
                  </v:textbox>
                </v:shape>
                <v:shape id="Curved Up Arrow 145" o:spid="_x0000_s1083" type="#_x0000_t104" style="position:absolute;left:8886;top:15897;width:10592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VeacQA&#10;AADcAAAADwAAAGRycy9kb3ducmV2LnhtbERPS2sCMRC+C/6HMEIvotm2KroapUhLexJ8gB7HzbhZ&#10;3EyWTepu/fVNoeBtPr7nLFatLcWNal84VvA8TEAQZ04XnCs47D8GUxA+IGssHZOCH/KwWnY7C0y1&#10;a3hLt13IRQxhn6ICE0KVSukzQxb90FXEkbu42mKIsM6lrrGJ4baUL0kykRYLjg0GK1obyq67b6tg&#10;feb7YSKPzaeZnd/7483r6H46KvXUa9/mIAK14SH+d3/pOH80hr9n4gV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FXmnEAAAA3AAAAA8AAAAAAAAAAAAAAAAAmAIAAGRycy9k&#10;b3ducmV2LnhtbFBLBQYAAAAABAAEAPUAAACJAwAAAAA=&#10;" adj="19036,20959,5400" fillcolor="#4f81bd" strokecolor="#385d8a" strokeweight="2pt"/>
                <v:shape id="Text Box 270" o:spid="_x0000_s1084" type="#_x0000_t202" style="position:absolute;left:19478;top:12087;width:33738;height:71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jtNsIA&#10;AADcAAAADwAAAGRycy9kb3ducmV2LnhtbERPTWvCQBC9F/oflil4qxtFxKZughQKXkSa9tDeht1p&#10;spqdDdk1Rn99VxB6m8f7nHU5ulYM1AfrWcFsmoEg1t5YrhV8fb4/r0CEiGyw9UwKLhSgLB4f1pgb&#10;f+YPGqpYixTCIUcFTYxdLmXQDTkMU98RJ+7X9w5jgn0tTY/nFO5aOc+ypXRoOTU02NFbQ/pYnZwC&#10;w9+e9Y/dXS1X2r5c96uDHpSaPI2bVxCRxvgvvru3Js1fLOH2TLpAF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OO02wgAAANwAAAAPAAAAAAAAAAAAAAAAAJgCAABkcnMvZG93&#10;bnJldi54bWxQSwUGAAAAAAQABAD1AAAAhwMAAAAA&#10;" fillcolor="window" strokeweight=".5pt">
                  <v:textbox>
                    <w:txbxContent>
                      <w:p w:rsidR="00061039" w:rsidRDefault="00061039" w:rsidP="0027027D">
                        <w:pPr>
                          <w:pStyle w:val="ListParagraph"/>
                          <w:numPr>
                            <w:ilvl w:val="0"/>
                            <w:numId w:val="46"/>
                          </w:numPr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 w:rsidRPr="00353C0C">
                          <w:rPr>
                            <w:color w:val="984806" w:themeColor="accent6" w:themeShade="80"/>
                          </w:rPr>
                          <w:t xml:space="preserve">Html logic to describe the view to present data to the user </w:t>
                        </w:r>
                      </w:p>
                      <w:p w:rsidR="00061039" w:rsidRPr="00353C0C" w:rsidRDefault="00061039" w:rsidP="0027027D">
                        <w:pPr>
                          <w:pStyle w:val="ListParagraph"/>
                          <w:numPr>
                            <w:ilvl w:val="0"/>
                            <w:numId w:val="46"/>
                          </w:numPr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 xml:space="preserve">Code </w:t>
                        </w:r>
                        <w:r w:rsidRPr="00353C0C">
                          <w:rPr>
                            <w:color w:val="984806" w:themeColor="accent6" w:themeShade="80"/>
                          </w:rPr>
                          <w:t>written in templa</w:t>
                        </w:r>
                        <w:r>
                          <w:rPr>
                            <w:color w:val="984806" w:themeColor="accent6" w:themeShade="80"/>
                          </w:rPr>
                          <w:t>te</w:t>
                        </w:r>
                      </w:p>
                    </w:txbxContent>
                  </v:textbox>
                </v:shape>
                <v:shape id="Text Box 268" o:spid="_x0000_s1085" type="#_x0000_t202" style="position:absolute;left:1800;top:21078;width:12649;height:3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9AB8EA&#10;AADcAAAADwAAAGRycy9kb3ducmV2LnhtbERPTWsCMRC9C/6HMII3zVas6GqUUhC8SHHbQ3sbkulu&#10;2s1k2cR19debQsHbPN7nbHa9q0VHbbCeFTxNMxDE2hvLpYKP9/1kCSJEZIO1Z1JwpQC77XCwwdz4&#10;C5+oK2IpUgiHHBVUMTa5lEFX5DBMfUOcuG/fOowJtqU0LV5SuKvlLMsW0qHl1FBhQ68V6d/i7BQY&#10;/vSsv+zxZrnQdnV7W/7oTqnxqH9Zg4jUx4f4330waf7zHP6eSRfI7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/QAfBAAAA3AAAAA8AAAAAAAAAAAAAAAAAmAIAAGRycy9kb3du&#10;cmV2LnhtbFBLBQYAAAAABAAEAPUAAACGAwAAAAA=&#10;" fillcolor="window" strokeweight=".5pt">
                  <v:textbox>
                    <w:txbxContent>
                      <w:p w:rsidR="00061039" w:rsidRDefault="00061039" w:rsidP="00353C0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984807"/>
                            <w:sz w:val="22"/>
                            <w:szCs w:val="22"/>
                          </w:rPr>
                          <w:t xml:space="preserve">Application Logic </w:t>
                        </w:r>
                      </w:p>
                    </w:txbxContent>
                  </v:textbox>
                </v:shape>
                <v:shape id="Curved Up Arrow 155" o:spid="_x0000_s1086" type="#_x0000_t104" style="position:absolute;left:8277;top:24355;width:10591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zItMUA&#10;AADcAAAADwAAAGRycy9kb3ducmV2LnhtbERPS2vCQBC+F/oflin0UurGR6RGVxFpsadCraDHMTtm&#10;g9nZkN2a6K93C0Jv8/E9Z7bobCXO1PjSsYJ+LwFBnDtdcqFg+/Px+gbCB2SNlWNScCEPi/njwwwz&#10;7Vr+pvMmFCKGsM9QgQmhzqT0uSGLvudq4sgdXWMxRNgUUjfYxnBbyUGSjKXFkmODwZpWhvLT5tcq&#10;WB34uh3LXbs2k8P7S/o1HF33O6Wen7rlFESgLvyL7+5PHeen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XMi0xQAAANwAAAAPAAAAAAAAAAAAAAAAAJgCAABkcnMv&#10;ZG93bnJldi54bWxQSwUGAAAAAAQABAD1AAAAigMAAAAA&#10;" adj="19036,20959,5400" fillcolor="#4f81bd" strokecolor="#385d8a" strokeweight="2pt"/>
                <v:shape id="Text Box 270" o:spid="_x0000_s1087" type="#_x0000_t202" style="position:absolute;left:18868;top:20545;width:35005;height:82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F768IA&#10;AADcAAAADwAAAGRycy9kb3ducmV2LnhtbERPTWvCQBC9F/oflil4qxsFxaZughQKXkSa9tDeht1p&#10;spqdDdk1Rn99VxB6m8f7nHU5ulYM1AfrWcFsmoEg1t5YrhV8fb4/r0CEiGyw9UwKLhSgLB4f1pgb&#10;f+YPGqpYixTCIUcFTYxdLmXQDTkMU98RJ+7X9w5jgn0tTY/nFO5aOc+ypXRoOTU02NFbQ/pYnZwC&#10;w9+e9Y/dXS1X2r5c96uDHpSaPI2bVxCRxvgvvru3Js1fLOH2TLpAF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4XvrwgAAANwAAAAPAAAAAAAAAAAAAAAAAJgCAABkcnMvZG93&#10;bnJldi54bWxQSwUGAAAAAAQABAD1AAAAhwMAAAAA&#10;" fillcolor="window" strokeweight=".5pt">
                  <v:textbox>
                    <w:txbxContent>
                      <w:p w:rsidR="00061039" w:rsidRDefault="00061039" w:rsidP="0027027D">
                        <w:pPr>
                          <w:pStyle w:val="ListParagraph"/>
                          <w:numPr>
                            <w:ilvl w:val="0"/>
                            <w:numId w:val="47"/>
                          </w:numPr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>P</w:t>
                        </w:r>
                        <w:r w:rsidRPr="00353C0C">
                          <w:rPr>
                            <w:color w:val="984806" w:themeColor="accent6" w:themeShade="80"/>
                          </w:rPr>
                          <w:t xml:space="preserve">rogramming logic supply essential design logic and respond to the user event </w:t>
                        </w:r>
                      </w:p>
                      <w:p w:rsidR="00061039" w:rsidRDefault="00061039" w:rsidP="00353C0C">
                        <w:pPr>
                          <w:pStyle w:val="ListParagraph"/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>Like click and double click</w:t>
                        </w:r>
                      </w:p>
                      <w:p w:rsidR="00061039" w:rsidRPr="00353C0C" w:rsidRDefault="00061039" w:rsidP="0027027D">
                        <w:pPr>
                          <w:pStyle w:val="ListParagraph"/>
                          <w:numPr>
                            <w:ilvl w:val="0"/>
                            <w:numId w:val="47"/>
                          </w:numPr>
                          <w:spacing w:after="0" w:line="240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 xml:space="preserve">Code </w:t>
                        </w:r>
                        <w:r w:rsidRPr="00353C0C">
                          <w:rPr>
                            <w:color w:val="984806" w:themeColor="accent6" w:themeShade="80"/>
                          </w:rPr>
                          <w:t>written in the component)</w:t>
                        </w:r>
                      </w:p>
                      <w:p w:rsidR="00061039" w:rsidRDefault="00061039" w:rsidP="00353C0C">
                        <w:pPr>
                          <w:pStyle w:val="NormalWeb"/>
                          <w:tabs>
                            <w:tab w:val="left" w:pos="720"/>
                          </w:tabs>
                          <w:spacing w:before="0" w:beforeAutospacing="0" w:after="0" w:afterAutospacing="0" w:line="276" w:lineRule="auto"/>
                          <w:ind w:left="720" w:hanging="360"/>
                        </w:pPr>
                      </w:p>
                    </w:txbxContent>
                  </v:textbox>
                </v:shape>
                <v:shape id="Text Box 268" o:spid="_x0000_s1088" type="#_x0000_t202" style="position:absolute;left:1752;top:30908;width:12649;height:3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3ecMEA&#10;AADcAAAADwAAAGRycy9kb3ducmV2LnhtbERPTWsCMRC9C/6HMII3zVaw6mqUUhC8SHHbQ3sbkulu&#10;2s1k2cR19debQsHbPN7nbHa9q0VHbbCeFTxNMxDE2hvLpYKP9/1kCSJEZIO1Z1JwpQC77XCwwdz4&#10;C5+oK2IpUgiHHBVUMTa5lEFX5DBMfUOcuG/fOowJtqU0LV5SuKvlLMuepUPLqaHChl4r0r/F2Skw&#10;/OlZf9njzXKh7er2tvzRnVLjUf+yBhGpjw/xv/tg0vz5Av6eSRfI7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Wt3nDBAAAA3AAAAA8AAAAAAAAAAAAAAAAAmAIAAGRycy9kb3du&#10;cmV2LnhtbFBLBQYAAAAABAAEAPUAAACGAwAAAAA=&#10;" fillcolor="window" strokeweight=".5pt">
                  <v:textbox>
                    <w:txbxContent>
                      <w:p w:rsidR="00061039" w:rsidRDefault="00061039" w:rsidP="00353C0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984807"/>
                            <w:sz w:val="22"/>
                            <w:szCs w:val="22"/>
                          </w:rPr>
                          <w:t xml:space="preserve">Business Logic </w:t>
                        </w:r>
                      </w:p>
                    </w:txbxContent>
                  </v:textbox>
                </v:shape>
                <v:shape id="Curved Up Arrow 158" o:spid="_x0000_s1089" type="#_x0000_t104" style="position:absolute;left:8229;top:34185;width:10592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1nKscA&#10;AADcAAAADwAAAGRycy9kb3ducmV2LnhtbESPQWvCQBCF70L/wzIFL6Kb2io2dZUiLe1JqAp6HLPT&#10;bGh2NmS3JvXXdw6F3mZ4b977Zrnufa0u1MYqsIG7SQaKuAi24tLAYf86XoCKCdliHZgM/FCE9epm&#10;sMTcho4/6LJLpZIQjjkacCk1udaxcOQxTkJDLNpnaD0mWdtS2xY7Cfe1nmbZXHusWBocNrRxVHzt&#10;vr2BzZmvh7k+dm/u8fwymm3vH66nozHD2/75CVSiPv2b/67freDPhFaekQn0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dZyrHAAAA3AAAAA8AAAAAAAAAAAAAAAAAmAIAAGRy&#10;cy9kb3ducmV2LnhtbFBLBQYAAAAABAAEAPUAAACMAwAAAAA=&#10;" adj="19036,20959,5400" fillcolor="#4f81bd" strokecolor="#385d8a" strokeweight="2pt"/>
                <v:shape id="Text Box 270" o:spid="_x0000_s1090" type="#_x0000_t202" style="position:absolute;left:18821;top:30375;width:34395;height:9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7vmcIA&#10;AADcAAAADwAAAGRycy9kb3ducmV2LnhtbERPTWvCQBC9C/0PyxR6002FikbXIAWhl1JMe6i3YXdM&#10;VrOzIbtNUn99VxB6m8f7nE0xukb01AXrWcHzLANBrL2xXCn4+txPlyBCRDbYeCYFvxSg2D5MNpgb&#10;P/CB+jJWIoVwyFFBHWObSxl0TQ7DzLfEiTv5zmFMsKuk6XBI4a6R8yxbSIeWU0ONLb3WpC/lj1Ng&#10;+NuzPtr3q+VS29X1Y3nWvVJPj+NuDSLSGP/Fd/ebSfNfVnB7Jl0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fu+ZwgAAANwAAAAPAAAAAAAAAAAAAAAAAJgCAABkcnMvZG93&#10;bnJldi54bWxQSwUGAAAAAAQABAD1AAAAhwMAAAAA&#10;" fillcolor="window" strokeweight=".5pt">
                  <v:textbox>
                    <w:txbxContent>
                      <w:p w:rsidR="00061039" w:rsidRDefault="00061039" w:rsidP="0027027D">
                        <w:pPr>
                          <w:pStyle w:val="NormalWeb"/>
                          <w:numPr>
                            <w:ilvl w:val="0"/>
                            <w:numId w:val="48"/>
                          </w:numPr>
                          <w:tabs>
                            <w:tab w:val="left" w:pos="720"/>
                          </w:tabs>
                          <w:spacing w:before="0" w:beforeAutospacing="0" w:after="0" w:afterAutospacing="0" w:line="276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>P</w:t>
                        </w:r>
                        <w:r w:rsidRPr="00AC7B41">
                          <w:rPr>
                            <w:color w:val="984806" w:themeColor="accent6" w:themeShade="80"/>
                          </w:rPr>
                          <w:t xml:space="preserve">rogramming logic which is involved in fetching data from the </w:t>
                        </w:r>
                        <w:proofErr w:type="spellStart"/>
                        <w:r w:rsidRPr="00AC7B41">
                          <w:rPr>
                            <w:color w:val="984806" w:themeColor="accent6" w:themeShade="80"/>
                          </w:rPr>
                          <w:t>datasources</w:t>
                        </w:r>
                        <w:proofErr w:type="spellEnd"/>
                        <w:r w:rsidRPr="00AC7B41">
                          <w:rPr>
                            <w:color w:val="984806" w:themeColor="accent6" w:themeShade="80"/>
                          </w:rPr>
                          <w:t xml:space="preserve"> </w:t>
                        </w:r>
                      </w:p>
                      <w:p w:rsidR="00061039" w:rsidRDefault="00061039" w:rsidP="0027027D">
                        <w:pPr>
                          <w:pStyle w:val="NormalWeb"/>
                          <w:numPr>
                            <w:ilvl w:val="0"/>
                            <w:numId w:val="48"/>
                          </w:numPr>
                          <w:tabs>
                            <w:tab w:val="left" w:pos="720"/>
                          </w:tabs>
                          <w:spacing w:before="0" w:beforeAutospacing="0" w:after="0" w:afterAutospacing="0" w:line="276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 xml:space="preserve">performing validation and </w:t>
                        </w:r>
                        <w:r w:rsidRPr="00AC7B41">
                          <w:rPr>
                            <w:color w:val="984806" w:themeColor="accent6" w:themeShade="80"/>
                          </w:rPr>
                          <w:t>other functionality</w:t>
                        </w:r>
                      </w:p>
                      <w:p w:rsidR="00061039" w:rsidRPr="00AC7B41" w:rsidRDefault="00061039" w:rsidP="0027027D">
                        <w:pPr>
                          <w:pStyle w:val="NormalWeb"/>
                          <w:numPr>
                            <w:ilvl w:val="0"/>
                            <w:numId w:val="48"/>
                          </w:numPr>
                          <w:tabs>
                            <w:tab w:val="left" w:pos="720"/>
                          </w:tabs>
                          <w:spacing w:before="0" w:beforeAutospacing="0" w:after="0" w:afterAutospacing="0" w:line="276" w:lineRule="auto"/>
                          <w:rPr>
                            <w:color w:val="984806" w:themeColor="accent6" w:themeShade="80"/>
                          </w:rPr>
                        </w:pPr>
                        <w:r>
                          <w:rPr>
                            <w:color w:val="984806" w:themeColor="accent6" w:themeShade="80"/>
                          </w:rPr>
                          <w:t>code written in the service</w:t>
                        </w:r>
                        <w:r w:rsidRPr="00AC7B41">
                          <w:rPr>
                            <w:color w:val="984806" w:themeColor="accent6" w:themeShade="80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91FFA" w:rsidRDefault="00A91FFA" w:rsidP="00CC750A">
      <w:pPr>
        <w:spacing w:after="0" w:line="240" w:lineRule="auto"/>
      </w:pPr>
    </w:p>
    <w:p w:rsidR="00A91FFA" w:rsidRDefault="00A91FFA" w:rsidP="00CC750A">
      <w:pPr>
        <w:spacing w:after="0" w:line="240" w:lineRule="auto"/>
      </w:pPr>
    </w:p>
    <w:p w:rsidR="0004072F" w:rsidRPr="002855B0" w:rsidRDefault="0004072F" w:rsidP="0004072F">
      <w:pPr>
        <w:pStyle w:val="Heading2"/>
        <w:rPr>
          <w:color w:val="984806" w:themeColor="accent6" w:themeShade="80"/>
        </w:rPr>
      </w:pPr>
      <w:r w:rsidRPr="002855B0">
        <w:rPr>
          <w:color w:val="984806" w:themeColor="accent6" w:themeShade="80"/>
        </w:rPr>
        <w:t xml:space="preserve">Angular </w:t>
      </w:r>
      <w:r>
        <w:rPr>
          <w:color w:val="984806" w:themeColor="accent6" w:themeShade="80"/>
        </w:rPr>
        <w:t>7</w:t>
      </w:r>
    </w:p>
    <w:p w:rsidR="0004072F" w:rsidRDefault="0004072F" w:rsidP="0004072F">
      <w:pPr>
        <w:spacing w:after="0" w:line="240" w:lineRule="auto"/>
        <w:rPr>
          <w:b/>
          <w:color w:val="984806" w:themeColor="accent6" w:themeShade="80"/>
          <w:sz w:val="28"/>
          <w:lang w:val="en-SG"/>
        </w:rPr>
      </w:pPr>
      <w:r w:rsidRPr="007D0089">
        <w:rPr>
          <w:b/>
          <w:color w:val="984806" w:themeColor="accent6" w:themeShade="80"/>
          <w:sz w:val="28"/>
          <w:lang w:val="en-SG"/>
        </w:rPr>
        <w:t>S</w:t>
      </w:r>
      <w:r>
        <w:rPr>
          <w:b/>
          <w:color w:val="984806" w:themeColor="accent6" w:themeShade="80"/>
          <w:sz w:val="28"/>
          <w:lang w:val="en-SG"/>
        </w:rPr>
        <w:t>PA</w:t>
      </w:r>
      <w:r w:rsidRPr="007D0089">
        <w:rPr>
          <w:b/>
          <w:color w:val="984806" w:themeColor="accent6" w:themeShade="80"/>
          <w:sz w:val="28"/>
          <w:lang w:val="en-SG"/>
        </w:rPr>
        <w:t xml:space="preserve"> –</w:t>
      </w:r>
      <w:r>
        <w:rPr>
          <w:b/>
          <w:color w:val="984806" w:themeColor="accent6" w:themeShade="80"/>
          <w:sz w:val="28"/>
          <w:lang w:val="en-SG"/>
        </w:rPr>
        <w:t xml:space="preserve"> Single P</w:t>
      </w:r>
      <w:r w:rsidRPr="007D0089">
        <w:rPr>
          <w:b/>
          <w:color w:val="984806" w:themeColor="accent6" w:themeShade="80"/>
          <w:sz w:val="28"/>
          <w:lang w:val="en-SG"/>
        </w:rPr>
        <w:t xml:space="preserve">age </w:t>
      </w:r>
      <w:r>
        <w:rPr>
          <w:b/>
          <w:color w:val="984806" w:themeColor="accent6" w:themeShade="80"/>
          <w:sz w:val="28"/>
          <w:lang w:val="en-SG"/>
        </w:rPr>
        <w:t>A</w:t>
      </w:r>
      <w:r w:rsidRPr="007D0089">
        <w:rPr>
          <w:b/>
          <w:color w:val="984806" w:themeColor="accent6" w:themeShade="80"/>
          <w:sz w:val="28"/>
          <w:lang w:val="en-SG"/>
        </w:rPr>
        <w:t>pplication</w:t>
      </w:r>
    </w:p>
    <w:p w:rsidR="0004072F" w:rsidRPr="0004072F" w:rsidRDefault="0004072F" w:rsidP="0004072F">
      <w:pPr>
        <w:pStyle w:val="ListParagraph"/>
        <w:numPr>
          <w:ilvl w:val="0"/>
          <w:numId w:val="50"/>
        </w:numPr>
        <w:spacing w:after="0" w:line="240" w:lineRule="auto"/>
        <w:rPr>
          <w:b/>
          <w:color w:val="984806" w:themeColor="accent6" w:themeShade="80"/>
          <w:sz w:val="24"/>
          <w:szCs w:val="24"/>
          <w:lang w:val="en-SG"/>
        </w:rPr>
      </w:pPr>
    </w:p>
    <w:p w:rsidR="00A91FFA" w:rsidRDefault="00A91FFA" w:rsidP="00E3107F">
      <w:pPr>
        <w:spacing w:after="0" w:line="240" w:lineRule="auto"/>
        <w:ind w:right="-846"/>
      </w:pPr>
    </w:p>
    <w:p w:rsidR="00197ECD" w:rsidRDefault="00197ECD" w:rsidP="00CC750A">
      <w:pPr>
        <w:spacing w:after="0" w:line="240" w:lineRule="auto"/>
      </w:pPr>
      <w:r w:rsidRPr="00197ECD">
        <w:rPr>
          <w:noProof/>
          <w:lang w:val="en-SG" w:eastAsia="en-SG"/>
        </w:rPr>
        <w:lastRenderedPageBreak/>
        <w:drawing>
          <wp:inline distT="0" distB="0" distL="0" distR="0" wp14:anchorId="440FCBD3" wp14:editId="2D0B43A2">
            <wp:extent cx="5486400" cy="4526280"/>
            <wp:effectExtent l="38100" t="0" r="57150" b="26670"/>
            <wp:docPr id="139" name="Diagram 1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1" r:lo="rId202" r:qs="rId203" r:cs="rId204"/>
              </a:graphicData>
            </a:graphic>
          </wp:inline>
        </w:drawing>
      </w:r>
      <w:r>
        <w:rPr>
          <w:noProof/>
          <w:lang w:val="en-SG" w:eastAsia="en-SG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34" name="Canvas 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</wp:inline>
            </w:drawing>
          </mc:Choice>
          <mc:Fallback>
            <w:pict>
              <v:group id="Canvas 134" o:spid="_x0000_s1026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:rsidR="00A91FFA" w:rsidRPr="002855B0" w:rsidRDefault="00A91FFA" w:rsidP="00CC750A">
      <w:pPr>
        <w:spacing w:after="0" w:line="240" w:lineRule="auto"/>
      </w:pPr>
    </w:p>
    <w:p w:rsidR="001909FD" w:rsidRDefault="001909FD" w:rsidP="001909FD">
      <w:pPr>
        <w:pStyle w:val="Heading1"/>
        <w:spacing w:before="0" w:line="240" w:lineRule="auto"/>
      </w:pPr>
      <w:proofErr w:type="spellStart"/>
      <w:r>
        <w:lastRenderedPageBreak/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 xml:space="preserve">1. Docker is a software container platform, </w:t>
      </w:r>
      <w:proofErr w:type="gramStart"/>
      <w:r>
        <w:t>A</w:t>
      </w:r>
      <w:proofErr w:type="gramEnd"/>
      <w:r>
        <w:t xml:space="preserve"> software nothing but a group of frontend component, backend component, database, servers, </w:t>
      </w:r>
      <w:proofErr w:type="spellStart"/>
      <w:r>
        <w:t>libraires</w:t>
      </w:r>
      <w:proofErr w:type="spellEnd"/>
      <w:r>
        <w:t>.</w:t>
      </w:r>
    </w:p>
    <w:p w:rsidR="005850B7" w:rsidRDefault="005850B7" w:rsidP="005850B7">
      <w:r>
        <w:t xml:space="preserve">2. </w:t>
      </w:r>
      <w:proofErr w:type="spellStart"/>
      <w:r>
        <w:t>Self contained</w:t>
      </w:r>
      <w:proofErr w:type="spellEnd"/>
      <w:r>
        <w:t xml:space="preserve"> space for applications to run</w:t>
      </w:r>
    </w:p>
    <w:p w:rsidR="005850B7" w:rsidRDefault="005850B7" w:rsidP="005850B7">
      <w:r>
        <w:t xml:space="preserve">3. </w:t>
      </w:r>
      <w:proofErr w:type="gramStart"/>
      <w:r>
        <w:t>run</w:t>
      </w:r>
      <w:proofErr w:type="gramEnd"/>
      <w:r>
        <w:t xml:space="preserve"> application (like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, html </w:t>
      </w:r>
      <w:proofErr w:type="spellStart"/>
      <w:r>
        <w:t>etc</w:t>
      </w:r>
      <w:proofErr w:type="spellEnd"/>
      <w:r>
        <w:t>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 xml:space="preserve">6. Application runs on developer machine but not on the test machine. </w:t>
      </w:r>
      <w:proofErr w:type="gramStart"/>
      <w:r>
        <w:t>Docker solve</w:t>
      </w:r>
      <w:proofErr w:type="gramEnd"/>
      <w:r>
        <w:t xml:space="preserve">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B400A5" w:rsidRDefault="005850B7" w:rsidP="005850B7">
      <w:r>
        <w:rPr>
          <w:noProof/>
          <w:lang w:val="en-SG" w:eastAsia="en-SG"/>
        </w:rPr>
        <w:lastRenderedPageBreak/>
        <w:drawing>
          <wp:inline distT="0" distB="0" distL="0" distR="0" wp14:anchorId="3777F298" wp14:editId="0FA28A63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69A3B148" wp14:editId="47D515A3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A5" w:rsidRDefault="00B400A5" w:rsidP="00B400A5">
      <w:r>
        <w:br w:type="page"/>
      </w:r>
    </w:p>
    <w:p w:rsidR="00B400A5" w:rsidRDefault="00B400A5" w:rsidP="00B400A5">
      <w:pPr>
        <w:pStyle w:val="Heading1"/>
      </w:pPr>
      <w:proofErr w:type="spellStart"/>
      <w:r>
        <w:lastRenderedPageBreak/>
        <w:t>DBeaver</w:t>
      </w:r>
      <w:proofErr w:type="spellEnd"/>
      <w:r>
        <w:t xml:space="preserve"> 6.1</w:t>
      </w:r>
    </w:p>
    <w:p w:rsid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You can turn on/off the right panels by pressing F7</w:t>
      </w:r>
    </w:p>
    <w:p w:rsidR="00B400A5" w:rsidRPr="00B400A5" w:rsidRDefault="00B400A5" w:rsidP="00B400A5">
      <w:pPr>
        <w:pStyle w:val="NoSpacing"/>
      </w:pPr>
      <w:r w:rsidRPr="00B400A5">
        <w:t xml:space="preserve">In Data Editor, press </w:t>
      </w:r>
      <w:proofErr w:type="spellStart"/>
      <w:r w:rsidRPr="00B400A5">
        <w:t>Ctrl+F</w:t>
      </w:r>
      <w:proofErr w:type="spellEnd"/>
      <w:r w:rsidRPr="00B400A5">
        <w:t xml:space="preserve"> to search for data in the current table.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execute the selected SQL expression and print the results use the following shortcut: </w:t>
      </w:r>
      <w:proofErr w:type="spellStart"/>
      <w:r w:rsidRPr="00B400A5">
        <w:t>Ctrl+Alt</w:t>
      </w:r>
      <w:proofErr w:type="spellEnd"/>
      <w:r w:rsidRPr="00B400A5">
        <w:t>+'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following shortcut: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</w:t>
      </w:r>
      <w:proofErr w:type="gramStart"/>
      <w:r w:rsidRPr="00B400A5">
        <w:t>following  shortcut</w:t>
      </w:r>
      <w:proofErr w:type="gramEnd"/>
      <w:r w:rsidRPr="00B400A5">
        <w:t xml:space="preserve">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customize the toolbar go to Window -&gt; Customize Perspective -&gt; Toolbar Visibility tab.</w:t>
      </w:r>
    </w:p>
    <w:p w:rsidR="005850B7" w:rsidRDefault="005850B7" w:rsidP="005850B7"/>
    <w:p w:rsidR="00727828" w:rsidRDefault="00727828" w:rsidP="00727828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Spring boot and rest service</w:t>
      </w:r>
    </w:p>
    <w:p w:rsidR="00727828" w:rsidRDefault="00061039" w:rsidP="00727828">
      <w:pPr>
        <w:rPr>
          <w:rStyle w:val="Hyperlink"/>
        </w:rPr>
      </w:pPr>
      <w:hyperlink r:id="rId208" w:history="1">
        <w:r w:rsidR="00727828">
          <w:rPr>
            <w:rStyle w:val="Hyperlink"/>
          </w:rPr>
          <w:t>https://dzone.com/articles/spring-boot-restful-web-service-complete-example</w:t>
        </w:r>
      </w:hyperlink>
    </w:p>
    <w:p w:rsidR="00F42F39" w:rsidRDefault="00727828" w:rsidP="00727828">
      <w:pPr>
        <w:rPr>
          <w:rFonts w:ascii="Arial" w:hAnsi="Arial" w:cs="Arial"/>
          <w:color w:val="222222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hd w:val="clear" w:color="auto" w:fill="FFFFFF"/>
        </w:rPr>
        <w:t>SpringSource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Tool Suite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STS</w:t>
      </w:r>
      <w:r>
        <w:rPr>
          <w:rFonts w:ascii="Arial" w:hAnsi="Arial" w:cs="Arial"/>
          <w:color w:val="222222"/>
          <w:shd w:val="clear" w:color="auto" w:fill="FFFFFF"/>
        </w:rPr>
        <w:t>)</w:t>
      </w:r>
    </w:p>
    <w:p w:rsidR="00F42F39" w:rsidRDefault="00F42F39" w:rsidP="00727828">
      <w:pPr>
        <w:rPr>
          <w:rFonts w:ascii="Arial" w:hAnsi="Arial" w:cs="Arial"/>
          <w:color w:val="222222"/>
          <w:shd w:val="clear" w:color="auto" w:fill="FFFFFF"/>
        </w:rPr>
      </w:pPr>
    </w:p>
    <w:p w:rsidR="00F42F39" w:rsidRDefault="00F42F39" w:rsidP="00F42F39">
      <w:pPr>
        <w:pStyle w:val="Heading1"/>
        <w:shd w:val="clear" w:color="auto" w:fill="FFFFFF"/>
        <w:spacing w:before="0" w:after="165"/>
        <w:rPr>
          <w:rStyle w:val="ezoic-ad"/>
          <w:rFonts w:ascii="Arial" w:hAnsi="Arial" w:cs="Arial"/>
          <w:color w:val="333333"/>
          <w:sz w:val="53"/>
          <w:szCs w:val="53"/>
        </w:rPr>
      </w:pPr>
      <w:r>
        <w:rPr>
          <w:rFonts w:ascii="Arial" w:hAnsi="Arial" w:cs="Arial"/>
          <w:color w:val="333333"/>
          <w:sz w:val="53"/>
          <w:szCs w:val="53"/>
        </w:rPr>
        <w:t>Data Fusion</w:t>
      </w:r>
    </w:p>
    <w:p w:rsidR="00F42F39" w:rsidRPr="00F42F39" w:rsidRDefault="00F42F39" w:rsidP="00F42F39">
      <w:pPr>
        <w:pStyle w:val="Heading2"/>
        <w:shd w:val="clear" w:color="auto" w:fill="FFFFFF"/>
        <w:spacing w:before="330" w:after="165"/>
        <w:rPr>
          <w:rFonts w:asciiTheme="minorHAnsi" w:hAnsiTheme="minorHAnsi" w:cstheme="minorHAnsi"/>
          <w:sz w:val="24"/>
          <w:szCs w:val="24"/>
        </w:rPr>
      </w:pPr>
      <w:r w:rsidRPr="00F42F39">
        <w:rPr>
          <w:rFonts w:asciiTheme="minorHAnsi" w:hAnsiTheme="minorHAnsi" w:cstheme="minorHAnsi"/>
          <w:color w:val="333333"/>
          <w:sz w:val="24"/>
          <w:szCs w:val="24"/>
        </w:rPr>
        <w:t>What does </w:t>
      </w:r>
      <w:r w:rsidRPr="00F42F39">
        <w:rPr>
          <w:rStyle w:val="it"/>
          <w:rFonts w:asciiTheme="minorHAnsi" w:hAnsiTheme="minorHAnsi" w:cstheme="minorHAnsi"/>
          <w:i/>
          <w:iCs/>
          <w:color w:val="0063DC"/>
          <w:sz w:val="24"/>
          <w:szCs w:val="24"/>
        </w:rPr>
        <w:t>Data Fusion</w:t>
      </w:r>
      <w:r w:rsidRPr="00F42F39">
        <w:rPr>
          <w:rFonts w:asciiTheme="minorHAnsi" w:hAnsiTheme="minorHAnsi" w:cstheme="minorHAnsi"/>
          <w:color w:val="333333"/>
          <w:sz w:val="24"/>
          <w:szCs w:val="24"/>
        </w:rPr>
        <w:t> mean?</w:t>
      </w:r>
    </w:p>
    <w:p w:rsidR="00F42F39" w:rsidRPr="00F42F39" w:rsidRDefault="00F42F39" w:rsidP="00F42F39">
      <w:pPr>
        <w:pStyle w:val="NormalWeb"/>
        <w:shd w:val="clear" w:color="auto" w:fill="FFFFFF"/>
        <w:spacing w:before="0" w:beforeAutospacing="0" w:after="75" w:afterAutospacing="0"/>
        <w:rPr>
          <w:rFonts w:asciiTheme="minorHAnsi" w:hAnsiTheme="minorHAnsi" w:cstheme="minorHAnsi"/>
          <w:color w:val="333333"/>
        </w:rPr>
      </w:pPr>
      <w:r w:rsidRPr="00F42F39">
        <w:rPr>
          <w:rFonts w:asciiTheme="minorHAnsi" w:hAnsiTheme="minorHAnsi" w:cstheme="minorHAnsi"/>
          <w:color w:val="333333"/>
        </w:rPr>
        <w:t>Data fusion is the process of getting data from multiple sources in order to build more sophisticated models and understand more about a project. It often means getting combined data on a single subject and combining it for central analysis.</w:t>
      </w:r>
    </w:p>
    <w:p w:rsidR="00727828" w:rsidRDefault="00727828" w:rsidP="00727828">
      <w:pPr>
        <w:rPr>
          <w:rFonts w:ascii="Calibri" w:eastAsia="Times New Roman" w:hAnsi="Calibri" w:cs="Calibri"/>
          <w:lang w:val="en-SG" w:eastAsia="en-SG"/>
        </w:rPr>
      </w:pPr>
      <w:r>
        <w:rPr>
          <w:rFonts w:ascii="Calibri" w:eastAsia="Times New Roman" w:hAnsi="Calibri" w:cs="Calibri"/>
          <w:lang w:val="en-SG" w:eastAsia="en-SG"/>
        </w:rPr>
        <w:br w:type="page"/>
      </w:r>
    </w:p>
    <w:sectPr w:rsidR="00727828" w:rsidSect="00E3107F">
      <w:pgSz w:w="12240" w:h="15840"/>
      <w:pgMar w:top="1440" w:right="616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AD0B11"/>
    <w:multiLevelType w:val="hybridMultilevel"/>
    <w:tmpl w:val="5BC4D4B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2BF45F7F"/>
    <w:multiLevelType w:val="hybridMultilevel"/>
    <w:tmpl w:val="9D38DE5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4B13378"/>
    <w:multiLevelType w:val="hybridMultilevel"/>
    <w:tmpl w:val="82B258AA"/>
    <w:lvl w:ilvl="0" w:tplc="DB1E876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3EFAB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EC6FF7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C0A685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4C2CF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306A6C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20412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21486F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BE669F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84329D5"/>
    <w:multiLevelType w:val="hybridMultilevel"/>
    <w:tmpl w:val="21EA92CC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A59010F"/>
    <w:multiLevelType w:val="hybridMultilevel"/>
    <w:tmpl w:val="A10CB3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7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>
    <w:nsid w:val="702B60A6"/>
    <w:multiLevelType w:val="hybridMultilevel"/>
    <w:tmpl w:val="0F22D15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38C17E8"/>
    <w:multiLevelType w:val="hybridMultilevel"/>
    <w:tmpl w:val="9DAC80F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>
    <w:nsid w:val="76085C1E"/>
    <w:multiLevelType w:val="hybridMultilevel"/>
    <w:tmpl w:val="4A225EC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9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1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4"/>
  </w:num>
  <w:num w:numId="3">
    <w:abstractNumId w:val="43"/>
  </w:num>
  <w:num w:numId="4">
    <w:abstractNumId w:val="26"/>
  </w:num>
  <w:num w:numId="5">
    <w:abstractNumId w:val="34"/>
  </w:num>
  <w:num w:numId="6">
    <w:abstractNumId w:val="38"/>
  </w:num>
  <w:num w:numId="7">
    <w:abstractNumId w:val="0"/>
  </w:num>
  <w:num w:numId="8">
    <w:abstractNumId w:val="8"/>
  </w:num>
  <w:num w:numId="9">
    <w:abstractNumId w:val="47"/>
  </w:num>
  <w:num w:numId="10">
    <w:abstractNumId w:val="42"/>
  </w:num>
  <w:num w:numId="11">
    <w:abstractNumId w:val="36"/>
  </w:num>
  <w:num w:numId="12">
    <w:abstractNumId w:val="15"/>
  </w:num>
  <w:num w:numId="13">
    <w:abstractNumId w:val="33"/>
  </w:num>
  <w:num w:numId="14">
    <w:abstractNumId w:val="35"/>
  </w:num>
  <w:num w:numId="15">
    <w:abstractNumId w:val="48"/>
  </w:num>
  <w:num w:numId="16">
    <w:abstractNumId w:val="14"/>
  </w:num>
  <w:num w:numId="17">
    <w:abstractNumId w:val="9"/>
  </w:num>
  <w:num w:numId="18">
    <w:abstractNumId w:val="45"/>
  </w:num>
  <w:num w:numId="19">
    <w:abstractNumId w:val="27"/>
  </w:num>
  <w:num w:numId="20">
    <w:abstractNumId w:val="7"/>
  </w:num>
  <w:num w:numId="21">
    <w:abstractNumId w:val="25"/>
  </w:num>
  <w:num w:numId="22">
    <w:abstractNumId w:val="21"/>
  </w:num>
  <w:num w:numId="23">
    <w:abstractNumId w:val="23"/>
  </w:num>
  <w:num w:numId="24">
    <w:abstractNumId w:val="18"/>
  </w:num>
  <w:num w:numId="25">
    <w:abstractNumId w:val="29"/>
  </w:num>
  <w:num w:numId="26">
    <w:abstractNumId w:val="13"/>
  </w:num>
  <w:num w:numId="27">
    <w:abstractNumId w:val="50"/>
  </w:num>
  <w:num w:numId="28">
    <w:abstractNumId w:val="30"/>
  </w:num>
  <w:num w:numId="29">
    <w:abstractNumId w:val="6"/>
  </w:num>
  <w:num w:numId="30">
    <w:abstractNumId w:val="1"/>
  </w:num>
  <w:num w:numId="31">
    <w:abstractNumId w:val="11"/>
  </w:num>
  <w:num w:numId="32">
    <w:abstractNumId w:val="31"/>
  </w:num>
  <w:num w:numId="33">
    <w:abstractNumId w:val="16"/>
  </w:num>
  <w:num w:numId="34">
    <w:abstractNumId w:val="49"/>
  </w:num>
  <w:num w:numId="35">
    <w:abstractNumId w:val="24"/>
  </w:num>
  <w:num w:numId="36">
    <w:abstractNumId w:val="5"/>
  </w:num>
  <w:num w:numId="37">
    <w:abstractNumId w:val="20"/>
  </w:num>
  <w:num w:numId="38">
    <w:abstractNumId w:val="41"/>
  </w:num>
  <w:num w:numId="39">
    <w:abstractNumId w:val="51"/>
  </w:num>
  <w:num w:numId="40">
    <w:abstractNumId w:val="3"/>
  </w:num>
  <w:num w:numId="41">
    <w:abstractNumId w:val="39"/>
  </w:num>
  <w:num w:numId="42">
    <w:abstractNumId w:val="37"/>
  </w:num>
  <w:num w:numId="43">
    <w:abstractNumId w:val="32"/>
  </w:num>
  <w:num w:numId="44">
    <w:abstractNumId w:val="12"/>
  </w:num>
  <w:num w:numId="45">
    <w:abstractNumId w:val="2"/>
  </w:num>
  <w:num w:numId="46">
    <w:abstractNumId w:val="17"/>
  </w:num>
  <w:num w:numId="47">
    <w:abstractNumId w:val="44"/>
  </w:num>
  <w:num w:numId="48">
    <w:abstractNumId w:val="19"/>
  </w:num>
  <w:num w:numId="49">
    <w:abstractNumId w:val="10"/>
  </w:num>
  <w:num w:numId="50">
    <w:abstractNumId w:val="46"/>
  </w:num>
  <w:num w:numId="51">
    <w:abstractNumId w:val="28"/>
  </w:num>
  <w:num w:numId="52">
    <w:abstractNumId w:val="4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35654"/>
    <w:rsid w:val="0004072F"/>
    <w:rsid w:val="00060D4A"/>
    <w:rsid w:val="00061039"/>
    <w:rsid w:val="000679C5"/>
    <w:rsid w:val="0007302A"/>
    <w:rsid w:val="00073FD7"/>
    <w:rsid w:val="00076198"/>
    <w:rsid w:val="00077344"/>
    <w:rsid w:val="00080ABA"/>
    <w:rsid w:val="00091B97"/>
    <w:rsid w:val="00093FD2"/>
    <w:rsid w:val="000A1F43"/>
    <w:rsid w:val="000A34DA"/>
    <w:rsid w:val="000B36BE"/>
    <w:rsid w:val="000C3F24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97EC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5468"/>
    <w:rsid w:val="00257282"/>
    <w:rsid w:val="00264BFF"/>
    <w:rsid w:val="00266B05"/>
    <w:rsid w:val="0027027D"/>
    <w:rsid w:val="00281E25"/>
    <w:rsid w:val="002855B0"/>
    <w:rsid w:val="00286F65"/>
    <w:rsid w:val="002A71C1"/>
    <w:rsid w:val="002B72D1"/>
    <w:rsid w:val="002C2A5D"/>
    <w:rsid w:val="002C7BE1"/>
    <w:rsid w:val="002D1DBC"/>
    <w:rsid w:val="002E1303"/>
    <w:rsid w:val="00326A16"/>
    <w:rsid w:val="00335C47"/>
    <w:rsid w:val="003439D3"/>
    <w:rsid w:val="00353C0C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3229"/>
    <w:rsid w:val="003C4A78"/>
    <w:rsid w:val="003C706D"/>
    <w:rsid w:val="003D100C"/>
    <w:rsid w:val="003E0356"/>
    <w:rsid w:val="003E7761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85F46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1651D"/>
    <w:rsid w:val="00520FEA"/>
    <w:rsid w:val="0052234A"/>
    <w:rsid w:val="0053683A"/>
    <w:rsid w:val="00536CFE"/>
    <w:rsid w:val="00537769"/>
    <w:rsid w:val="005423AE"/>
    <w:rsid w:val="005479A7"/>
    <w:rsid w:val="00551E14"/>
    <w:rsid w:val="00583227"/>
    <w:rsid w:val="005850B7"/>
    <w:rsid w:val="005A6C04"/>
    <w:rsid w:val="005A7C09"/>
    <w:rsid w:val="005B781E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019C"/>
    <w:rsid w:val="006E3EA6"/>
    <w:rsid w:val="00700969"/>
    <w:rsid w:val="00703161"/>
    <w:rsid w:val="007156A9"/>
    <w:rsid w:val="00721252"/>
    <w:rsid w:val="00725284"/>
    <w:rsid w:val="00727828"/>
    <w:rsid w:val="00731C90"/>
    <w:rsid w:val="00734881"/>
    <w:rsid w:val="00736A16"/>
    <w:rsid w:val="007445A9"/>
    <w:rsid w:val="0074680B"/>
    <w:rsid w:val="007556C7"/>
    <w:rsid w:val="007671EC"/>
    <w:rsid w:val="00781F3E"/>
    <w:rsid w:val="00782D8D"/>
    <w:rsid w:val="00783E4B"/>
    <w:rsid w:val="00786486"/>
    <w:rsid w:val="007A1B02"/>
    <w:rsid w:val="007A55C8"/>
    <w:rsid w:val="007B023E"/>
    <w:rsid w:val="007B5914"/>
    <w:rsid w:val="007C61DA"/>
    <w:rsid w:val="007D0089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51692"/>
    <w:rsid w:val="00865DE6"/>
    <w:rsid w:val="008676C0"/>
    <w:rsid w:val="008807E7"/>
    <w:rsid w:val="008A790E"/>
    <w:rsid w:val="008C7A6A"/>
    <w:rsid w:val="008C7AF1"/>
    <w:rsid w:val="008D44BB"/>
    <w:rsid w:val="008E501C"/>
    <w:rsid w:val="008F6CBF"/>
    <w:rsid w:val="00910E41"/>
    <w:rsid w:val="00916171"/>
    <w:rsid w:val="00922D7B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0407"/>
    <w:rsid w:val="00A236B4"/>
    <w:rsid w:val="00A2561D"/>
    <w:rsid w:val="00A3145B"/>
    <w:rsid w:val="00A60EDB"/>
    <w:rsid w:val="00A63A62"/>
    <w:rsid w:val="00A67EAD"/>
    <w:rsid w:val="00A7353C"/>
    <w:rsid w:val="00A91FFA"/>
    <w:rsid w:val="00A940CD"/>
    <w:rsid w:val="00A943C5"/>
    <w:rsid w:val="00AA1552"/>
    <w:rsid w:val="00AA3032"/>
    <w:rsid w:val="00AC08D0"/>
    <w:rsid w:val="00AC19DB"/>
    <w:rsid w:val="00AC7B41"/>
    <w:rsid w:val="00AD0C26"/>
    <w:rsid w:val="00AD2E6A"/>
    <w:rsid w:val="00AD5C33"/>
    <w:rsid w:val="00AE5179"/>
    <w:rsid w:val="00AF58AC"/>
    <w:rsid w:val="00AF70C5"/>
    <w:rsid w:val="00B0693B"/>
    <w:rsid w:val="00B1028B"/>
    <w:rsid w:val="00B10A18"/>
    <w:rsid w:val="00B153BF"/>
    <w:rsid w:val="00B20D6C"/>
    <w:rsid w:val="00B21AFE"/>
    <w:rsid w:val="00B24F96"/>
    <w:rsid w:val="00B26D9B"/>
    <w:rsid w:val="00B30798"/>
    <w:rsid w:val="00B35F65"/>
    <w:rsid w:val="00B400A5"/>
    <w:rsid w:val="00B51E04"/>
    <w:rsid w:val="00B52DDF"/>
    <w:rsid w:val="00B70466"/>
    <w:rsid w:val="00B7411B"/>
    <w:rsid w:val="00B80DD3"/>
    <w:rsid w:val="00B82E48"/>
    <w:rsid w:val="00B900E5"/>
    <w:rsid w:val="00BA17C0"/>
    <w:rsid w:val="00BA6983"/>
    <w:rsid w:val="00BB018C"/>
    <w:rsid w:val="00BC0D33"/>
    <w:rsid w:val="00BC541F"/>
    <w:rsid w:val="00BD0680"/>
    <w:rsid w:val="00BD18FC"/>
    <w:rsid w:val="00BD2048"/>
    <w:rsid w:val="00BE4FF7"/>
    <w:rsid w:val="00BE60C7"/>
    <w:rsid w:val="00BE7857"/>
    <w:rsid w:val="00C16F1E"/>
    <w:rsid w:val="00C37047"/>
    <w:rsid w:val="00C41038"/>
    <w:rsid w:val="00C447A3"/>
    <w:rsid w:val="00C728D7"/>
    <w:rsid w:val="00C766A0"/>
    <w:rsid w:val="00C806CA"/>
    <w:rsid w:val="00C947CB"/>
    <w:rsid w:val="00C950E4"/>
    <w:rsid w:val="00CB3330"/>
    <w:rsid w:val="00CB5102"/>
    <w:rsid w:val="00CC750A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07F"/>
    <w:rsid w:val="00E3142E"/>
    <w:rsid w:val="00E35EA4"/>
    <w:rsid w:val="00E36ABC"/>
    <w:rsid w:val="00E40BF5"/>
    <w:rsid w:val="00E62D68"/>
    <w:rsid w:val="00E64A3C"/>
    <w:rsid w:val="00E67F87"/>
    <w:rsid w:val="00E70F7C"/>
    <w:rsid w:val="00E7128A"/>
    <w:rsid w:val="00E75ECA"/>
    <w:rsid w:val="00E84057"/>
    <w:rsid w:val="00E85EBA"/>
    <w:rsid w:val="00E90B82"/>
    <w:rsid w:val="00EA37F0"/>
    <w:rsid w:val="00EA5C4B"/>
    <w:rsid w:val="00EC273E"/>
    <w:rsid w:val="00EC50A0"/>
    <w:rsid w:val="00EC73F4"/>
    <w:rsid w:val="00ED55C6"/>
    <w:rsid w:val="00EE769E"/>
    <w:rsid w:val="00EF6C91"/>
    <w:rsid w:val="00F074BF"/>
    <w:rsid w:val="00F264AB"/>
    <w:rsid w:val="00F27EC6"/>
    <w:rsid w:val="00F369E3"/>
    <w:rsid w:val="00F3741E"/>
    <w:rsid w:val="00F37EE2"/>
    <w:rsid w:val="00F42F39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aliases w:val="SSA Ttile 1,Title 1,H1,H11,H12,H111,Chapitre 1,1,Level 1,Contrat 1,chapitre,Titre 11,t1.T1.Titre 1,t1,t1.T1,Ct.,Heading1_Titre1,Titre niveau1,Titre 12,t1.T1.Titre 11,t11,l1,steph1,Titre1,t,Section,ebi1,ebi,Section1,Section2,Section3,Section11"/>
    <w:basedOn w:val="Normal"/>
    <w:next w:val="Normal"/>
    <w:link w:val="Heading1Char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aliases w:val="SSA Title 2,Title 2,H2,Titre 2 SQ,H21,H22,H211,GSA2,2,Level 2,Chapitre 2,Niveau 2,Contrat 2,Ctt,paragraphe,l2,I2,Titre 21,t2.T2,Heading2_Titre2,Titre Prestation,Titre niveau2,t2.Titre 2,Titre 22,t2.T2.Titre 21,t2.Titre 2 1,t21,Headnum 2,T2,t2"/>
    <w:basedOn w:val="Normal"/>
    <w:next w:val="Normal"/>
    <w:link w:val="Heading2Char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aliases w:val="SSA Ttile 1 Char,Title 1 Char,H1 Char,H11 Char,H12 Char,H111 Char,Chapitre 1 Char,1 Char,Level 1 Char,Contrat 1 Char,chapitre Char,Titre 11 Char,t1.T1.Titre 1 Char,t1 Char,t1.T1 Char,Ct. Char,Heading1_Titre1 Char,Titre niveau1 Char,t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aliases w:val="SSA Title 2 Char,Title 2 Char,H2 Char,Titre 2 SQ Char,H21 Char,H22 Char,H211 Char,GSA2 Char,2 Char,Level 2 Char,Chapitre 2 Char,Niveau 2 Char,Contrat 2 Char,Ctt Char,paragraphe Char,l2 Char,I2 Char,Titre 21 Char,t2.T2 Char,t2.Titre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  <w:style w:type="character" w:customStyle="1" w:styleId="2ccjldr1rb9h95pet5mst2">
    <w:name w:val="_2ccjldr1rb9h95pet5mst2"/>
    <w:basedOn w:val="DefaultParagraphFont"/>
    <w:rsid w:val="00BD18FC"/>
  </w:style>
  <w:style w:type="paragraph" w:styleId="Revision">
    <w:name w:val="Revision"/>
    <w:hidden/>
    <w:uiPriority w:val="99"/>
    <w:semiHidden/>
    <w:rsid w:val="003E0356"/>
    <w:pPr>
      <w:spacing w:after="0" w:line="240" w:lineRule="auto"/>
    </w:pPr>
  </w:style>
  <w:style w:type="character" w:customStyle="1" w:styleId="ezoic-ad">
    <w:name w:val="ezoic-ad"/>
    <w:basedOn w:val="DefaultParagraphFont"/>
    <w:rsid w:val="00F42F39"/>
  </w:style>
  <w:style w:type="character" w:customStyle="1" w:styleId="it">
    <w:name w:val="it"/>
    <w:basedOn w:val="DefaultParagraphFont"/>
    <w:rsid w:val="00F42F3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aliases w:val="SSA Ttile 1,Title 1,H1,H11,H12,H111,Chapitre 1,1,Level 1,Contrat 1,chapitre,Titre 11,t1.T1.Titre 1,t1,t1.T1,Ct.,Heading1_Titre1,Titre niveau1,Titre 12,t1.T1.Titre 11,t11,l1,steph1,Titre1,t,Section,ebi1,ebi,Section1,Section2,Section3,Section11"/>
    <w:basedOn w:val="Normal"/>
    <w:next w:val="Normal"/>
    <w:link w:val="Heading1Char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aliases w:val="SSA Title 2,Title 2,H2,Titre 2 SQ,H21,H22,H211,GSA2,2,Level 2,Chapitre 2,Niveau 2,Contrat 2,Ctt,paragraphe,l2,I2,Titre 21,t2.T2,Heading2_Titre2,Titre Prestation,Titre niveau2,t2.Titre 2,Titre 22,t2.T2.Titre 21,t2.Titre 2 1,t21,Headnum 2,T2,t2"/>
    <w:basedOn w:val="Normal"/>
    <w:next w:val="Normal"/>
    <w:link w:val="Heading2Char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aliases w:val="SSA Ttile 1 Char,Title 1 Char,H1 Char,H11 Char,H12 Char,H111 Char,Chapitre 1 Char,1 Char,Level 1 Char,Contrat 1 Char,chapitre Char,Titre 11 Char,t1.T1.Titre 1 Char,t1 Char,t1.T1 Char,Ct. Char,Heading1_Titre1 Char,Titre niveau1 Char,t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aliases w:val="SSA Title 2 Char,Title 2 Char,H2 Char,Titre 2 SQ Char,H21 Char,H22 Char,H211 Char,GSA2 Char,2 Char,Level 2 Char,Chapitre 2 Char,Niveau 2 Char,Contrat 2 Char,Ctt Char,paragraphe Char,l2 Char,I2 Char,Titre 21 Char,t2.T2 Char,t2.Titre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  <w:style w:type="character" w:customStyle="1" w:styleId="2ccjldr1rb9h95pet5mst2">
    <w:name w:val="_2ccjldr1rb9h95pet5mst2"/>
    <w:basedOn w:val="DefaultParagraphFont"/>
    <w:rsid w:val="00BD18FC"/>
  </w:style>
  <w:style w:type="paragraph" w:styleId="Revision">
    <w:name w:val="Revision"/>
    <w:hidden/>
    <w:uiPriority w:val="99"/>
    <w:semiHidden/>
    <w:rsid w:val="003E0356"/>
    <w:pPr>
      <w:spacing w:after="0" w:line="240" w:lineRule="auto"/>
    </w:pPr>
  </w:style>
  <w:style w:type="character" w:customStyle="1" w:styleId="ezoic-ad">
    <w:name w:val="ezoic-ad"/>
    <w:basedOn w:val="DefaultParagraphFont"/>
    <w:rsid w:val="00F42F39"/>
  </w:style>
  <w:style w:type="character" w:customStyle="1" w:styleId="it">
    <w:name w:val="it"/>
    <w:basedOn w:val="DefaultParagraphFont"/>
    <w:rsid w:val="00F42F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2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958208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12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w3schools.com/cssref/css_colors.asp" TargetMode="External"/><Relationship Id="rId21" Type="http://schemas.openxmlformats.org/officeDocument/2006/relationships/hyperlink" Target="https://fontawesome.com/download" TargetMode="External"/><Relationship Id="rId42" Type="http://schemas.openxmlformats.org/officeDocument/2006/relationships/image" Target="media/image5.png"/><Relationship Id="rId63" Type="http://schemas.openxmlformats.org/officeDocument/2006/relationships/diagramColors" Target="diagrams/colors4.xml"/><Relationship Id="rId84" Type="http://schemas.openxmlformats.org/officeDocument/2006/relationships/diagramQuickStyle" Target="diagrams/quickStyle8.xml"/><Relationship Id="rId138" Type="http://schemas.openxmlformats.org/officeDocument/2006/relationships/image" Target="media/image14.png"/><Relationship Id="rId159" Type="http://schemas.openxmlformats.org/officeDocument/2006/relationships/hyperlink" Target="https://www.example.com/" TargetMode="External"/><Relationship Id="rId170" Type="http://schemas.openxmlformats.org/officeDocument/2006/relationships/image" Target="media/image21.png"/><Relationship Id="rId191" Type="http://schemas.openxmlformats.org/officeDocument/2006/relationships/hyperlink" Target="http://bl.ocks.org/diethardsteiner/3287802" TargetMode="External"/><Relationship Id="rId205" Type="http://schemas.microsoft.com/office/2007/relationships/diagramDrawing" Target="diagrams/drawing13.xml"/><Relationship Id="rId107" Type="http://schemas.openxmlformats.org/officeDocument/2006/relationships/diagramColors" Target="diagrams/colors12.xm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hyperlink" Target="https://blog.overops.com/jvm-architecture-101-get-to-know-your-virtual-machine/" TargetMode="External"/><Relationship Id="rId53" Type="http://schemas.openxmlformats.org/officeDocument/2006/relationships/diagramColors" Target="diagrams/colors2.xml"/><Relationship Id="rId74" Type="http://schemas.microsoft.com/office/2007/relationships/diagramDrawing" Target="diagrams/drawing6.xml"/><Relationship Id="rId128" Type="http://schemas.openxmlformats.org/officeDocument/2006/relationships/hyperlink" Target="http://jsfiddle.net/xj76zn77/1/" TargetMode="External"/><Relationship Id="rId149" Type="http://schemas.openxmlformats.org/officeDocument/2006/relationships/hyperlink" Target="https://medium.com/@js_tut/new-things-css-grid-brings-to-the-table-e465cb5d2841" TargetMode="External"/><Relationship Id="rId5" Type="http://schemas.openxmlformats.org/officeDocument/2006/relationships/settings" Target="settings.xml"/><Relationship Id="rId95" Type="http://schemas.openxmlformats.org/officeDocument/2006/relationships/diagramLayout" Target="diagrams/layout10.xml"/><Relationship Id="rId160" Type="http://schemas.openxmlformats.org/officeDocument/2006/relationships/image" Target="media/image15.png"/><Relationship Id="rId181" Type="http://schemas.openxmlformats.org/officeDocument/2006/relationships/hyperlink" Target="https://community.esri.com/welcome" TargetMode="External"/><Relationship Id="rId22" Type="http://schemas.openxmlformats.org/officeDocument/2006/relationships/hyperlink" Target="mailto:manjula.devadoss@ext.soprasteria.com" TargetMode="External"/><Relationship Id="rId43" Type="http://schemas.openxmlformats.org/officeDocument/2006/relationships/image" Target="media/image6.png"/><Relationship Id="rId64" Type="http://schemas.microsoft.com/office/2007/relationships/diagramDrawing" Target="diagrams/drawing4.xml"/><Relationship Id="rId118" Type="http://schemas.openxmlformats.org/officeDocument/2006/relationships/hyperlink" Target="https://www.w3schools.com/Bootstrap/bootstrap_grid_stacked_to_horizontal.asp" TargetMode="External"/><Relationship Id="rId139" Type="http://schemas.openxmlformats.org/officeDocument/2006/relationships/hyperlink" Target="https://canvasjs.com/javascript-charts/chart-cursor-crosshair/" TargetMode="External"/><Relationship Id="rId85" Type="http://schemas.openxmlformats.org/officeDocument/2006/relationships/diagramColors" Target="diagrams/colors8.xml"/><Relationship Id="rId150" Type="http://schemas.openxmlformats.org/officeDocument/2006/relationships/hyperlink" Target="https://developers.arcgis.com/labs/javascript/display-point-line-and-polygon-graphics/" TargetMode="External"/><Relationship Id="rId171" Type="http://schemas.openxmlformats.org/officeDocument/2006/relationships/image" Target="media/image22.png"/><Relationship Id="rId192" Type="http://schemas.openxmlformats.org/officeDocument/2006/relationships/image" Target="media/image37.png"/><Relationship Id="rId206" Type="http://schemas.openxmlformats.org/officeDocument/2006/relationships/image" Target="media/image39.png"/><Relationship Id="rId12" Type="http://schemas.openxmlformats.org/officeDocument/2006/relationships/hyperlink" Target="mailto:manjula.devadoss@ext.soprasteria.com/ac@invi19" TargetMode="External"/><Relationship Id="rId33" Type="http://schemas.openxmlformats.org/officeDocument/2006/relationships/hyperlink" Target="https://www.codecademy.com/articles/bootstrap" TargetMode="External"/><Relationship Id="rId108" Type="http://schemas.microsoft.com/office/2007/relationships/diagramDrawing" Target="diagrams/drawing12.xml"/><Relationship Id="rId129" Type="http://schemas.openxmlformats.org/officeDocument/2006/relationships/hyperlink" Target="https://www.w3schools.com/angular/tryit.asp?filename=try_ng_ng-click2" TargetMode="External"/><Relationship Id="rId54" Type="http://schemas.microsoft.com/office/2007/relationships/diagramDrawing" Target="diagrams/drawing2.xml"/><Relationship Id="rId75" Type="http://schemas.openxmlformats.org/officeDocument/2006/relationships/image" Target="media/image8.png"/><Relationship Id="rId96" Type="http://schemas.openxmlformats.org/officeDocument/2006/relationships/diagramQuickStyle" Target="diagrams/quickStyle10.xml"/><Relationship Id="rId140" Type="http://schemas.openxmlformats.org/officeDocument/2006/relationships/hyperlink" Target="https://canvasjs.com/html5-javascript-line-chart/" TargetMode="External"/><Relationship Id="rId161" Type="http://schemas.openxmlformats.org/officeDocument/2006/relationships/image" Target="media/image16.png"/><Relationship Id="rId182" Type="http://schemas.openxmlformats.org/officeDocument/2006/relationships/hyperlink" Target="https://docs.geoserver.org/stable/en/user/styling/sld/cookbook/" TargetMode="External"/><Relationship Id="rId6" Type="http://schemas.openxmlformats.org/officeDocument/2006/relationships/webSettings" Target="webSettings.xml"/><Relationship Id="rId23" Type="http://schemas.openxmlformats.org/officeDocument/2006/relationships/hyperlink" Target="file:///\\10.180.8.9\Projects\Singapore\Transport\Road\ITS\TT231\" TargetMode="External"/><Relationship Id="rId119" Type="http://schemas.openxmlformats.org/officeDocument/2006/relationships/hyperlink" Target="https://codepen.io/anon/pen/bZVGNb" TargetMode="External"/><Relationship Id="rId44" Type="http://schemas.openxmlformats.org/officeDocument/2006/relationships/image" Target="media/image7.png"/><Relationship Id="rId65" Type="http://schemas.openxmlformats.org/officeDocument/2006/relationships/diagramData" Target="diagrams/data5.xml"/><Relationship Id="rId86" Type="http://schemas.microsoft.com/office/2007/relationships/diagramDrawing" Target="diagrams/drawing8.xml"/><Relationship Id="rId130" Type="http://schemas.openxmlformats.org/officeDocument/2006/relationships/hyperlink" Target="https://www.w3schools.com/js/js_window_location.asp" TargetMode="External"/><Relationship Id="rId151" Type="http://schemas.openxmlformats.org/officeDocument/2006/relationships/hyperlink" Target="https://developers.arcgis.com/javascript/3/samples/popup_chart/" TargetMode="External"/><Relationship Id="rId172" Type="http://schemas.openxmlformats.org/officeDocument/2006/relationships/image" Target="media/image23.png"/><Relationship Id="rId193" Type="http://schemas.openxmlformats.org/officeDocument/2006/relationships/hyperlink" Target="https://observablehq.com/@d3/horizontal-bar-chart" TargetMode="External"/><Relationship Id="rId207" Type="http://schemas.openxmlformats.org/officeDocument/2006/relationships/image" Target="media/image40.png"/><Relationship Id="rId13" Type="http://schemas.openxmlformats.org/officeDocument/2006/relationships/hyperlink" Target="http://manjuladeva.maps.arcgis.com" TargetMode="External"/><Relationship Id="rId109" Type="http://schemas.openxmlformats.org/officeDocument/2006/relationships/hyperlink" Target="https://www.w3schools.com/howto/tryit.asp?filename=tryhow_js_popup_form" TargetMode="External"/><Relationship Id="rId34" Type="http://schemas.openxmlformats.org/officeDocument/2006/relationships/hyperlink" Target="https://www.amcharts.com/javascript-maps/" TargetMode="External"/><Relationship Id="rId55" Type="http://schemas.openxmlformats.org/officeDocument/2006/relationships/diagramData" Target="diagrams/data3.xml"/><Relationship Id="rId76" Type="http://schemas.openxmlformats.org/officeDocument/2006/relationships/image" Target="media/image9.png"/><Relationship Id="rId97" Type="http://schemas.openxmlformats.org/officeDocument/2006/relationships/diagramColors" Target="diagrams/colors10.xml"/><Relationship Id="rId120" Type="http://schemas.openxmlformats.org/officeDocument/2006/relationships/hyperlink" Target="https://developer.mozilla.org/en-US/docs/Web/CSS/grid-auto-columns" TargetMode="External"/><Relationship Id="rId141" Type="http://schemas.openxmlformats.org/officeDocument/2006/relationships/hyperlink" Target="https://jsbin.com/ketudijuki/edit?html,css,js,output" TargetMode="External"/><Relationship Id="rId7" Type="http://schemas.openxmlformats.org/officeDocument/2006/relationships/hyperlink" Target="mailto:manjula.devadoss@ext.soprasteria.com" TargetMode="External"/><Relationship Id="rId162" Type="http://schemas.openxmlformats.org/officeDocument/2006/relationships/image" Target="media/image17.png"/><Relationship Id="rId183" Type="http://schemas.openxmlformats.org/officeDocument/2006/relationships/image" Target="media/image30.png"/><Relationship Id="rId24" Type="http://schemas.openxmlformats.org/officeDocument/2006/relationships/hyperlink" Target="file:///\\10.180.8.9\Projects\Singapore\Transport\Road\ITS\RP147" TargetMode="External"/><Relationship Id="rId45" Type="http://schemas.openxmlformats.org/officeDocument/2006/relationships/diagramData" Target="diagrams/data1.xml"/><Relationship Id="rId66" Type="http://schemas.openxmlformats.org/officeDocument/2006/relationships/diagramLayout" Target="diagrams/layout5.xml"/><Relationship Id="rId87" Type="http://schemas.openxmlformats.org/officeDocument/2006/relationships/image" Target="media/image10.png"/><Relationship Id="rId110" Type="http://schemas.openxmlformats.org/officeDocument/2006/relationships/hyperlink" Target="https://www.w3schools.com/howto/howto_css_menu_icon.asp" TargetMode="External"/><Relationship Id="rId131" Type="http://schemas.openxmlformats.org/officeDocument/2006/relationships/hyperlink" Target="https://www.w3schools.com/CSS/css_dropdowns.asp" TargetMode="External"/><Relationship Id="rId61" Type="http://schemas.openxmlformats.org/officeDocument/2006/relationships/diagramLayout" Target="diagrams/layout4.xml"/><Relationship Id="rId82" Type="http://schemas.openxmlformats.org/officeDocument/2006/relationships/diagramData" Target="diagrams/data8.xml"/><Relationship Id="rId152" Type="http://schemas.openxmlformats.org/officeDocument/2006/relationships/hyperlink" Target="https://developers.arcgis.com/javascript/3/jsapi/map-amd.html" TargetMode="External"/><Relationship Id="rId173" Type="http://schemas.openxmlformats.org/officeDocument/2006/relationships/hyperlink" Target="http://192.168.99.100:32769/" TargetMode="External"/><Relationship Id="rId194" Type="http://schemas.openxmlformats.org/officeDocument/2006/relationships/hyperlink" Target="https://www.d3-graph-gallery.com/intro_d3js.html" TargetMode="External"/><Relationship Id="rId199" Type="http://schemas.openxmlformats.org/officeDocument/2006/relationships/hyperlink" Target="https://www.npmjs.com/package/angular-data-table" TargetMode="External"/><Relationship Id="rId203" Type="http://schemas.openxmlformats.org/officeDocument/2006/relationships/diagramQuickStyle" Target="diagrams/quickStyle13.xml"/><Relationship Id="rId208" Type="http://schemas.openxmlformats.org/officeDocument/2006/relationships/hyperlink" Target="https://dzone.com/articles/spring-boot-restful-web-service-complete-example" TargetMode="External"/><Relationship Id="rId19" Type="http://schemas.openxmlformats.org/officeDocument/2006/relationships/hyperlink" Target="https://www.canva.com/signup" TargetMode="External"/><Relationship Id="rId14" Type="http://schemas.openxmlformats.org/officeDocument/2006/relationships/hyperlink" Target="https://stars3.soprasteria.com/prod/index.do" TargetMode="External"/><Relationship Id="rId30" Type="http://schemas.openxmlformats.org/officeDocument/2006/relationships/hyperlink" Target="https://outlook.office365.com/mail/inbox" TargetMode="External"/><Relationship Id="rId35" Type="http://schemas.openxmlformats.org/officeDocument/2006/relationships/hyperlink" Target="https://www.w3schools.com/howto/howto_google_charts.asp" TargetMode="External"/><Relationship Id="rId56" Type="http://schemas.openxmlformats.org/officeDocument/2006/relationships/diagramLayout" Target="diagrams/layout3.xml"/><Relationship Id="rId77" Type="http://schemas.openxmlformats.org/officeDocument/2006/relationships/diagramData" Target="diagrams/data7.xml"/><Relationship Id="rId100" Type="http://schemas.openxmlformats.org/officeDocument/2006/relationships/diagramLayout" Target="diagrams/layout11.xml"/><Relationship Id="rId105" Type="http://schemas.openxmlformats.org/officeDocument/2006/relationships/diagramLayout" Target="diagrams/layout12.xml"/><Relationship Id="rId126" Type="http://schemas.openxmlformats.org/officeDocument/2006/relationships/hyperlink" Target="https://codepen.io/tjvantoll/pen/JEKIu" TargetMode="External"/><Relationship Id="rId147" Type="http://schemas.openxmlformats.org/officeDocument/2006/relationships/hyperlink" Target="https://codepen.io/curdwithraisins/pen/aOGEBX" TargetMode="External"/><Relationship Id="rId168" Type="http://schemas.openxmlformats.org/officeDocument/2006/relationships/image" Target="media/image20.png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diagramLayout" Target="diagrams/layout2.xml"/><Relationship Id="rId72" Type="http://schemas.openxmlformats.org/officeDocument/2006/relationships/diagramQuickStyle" Target="diagrams/quickStyle6.xml"/><Relationship Id="rId93" Type="http://schemas.microsoft.com/office/2007/relationships/diagramDrawing" Target="diagrams/drawing9.xml"/><Relationship Id="rId98" Type="http://schemas.microsoft.com/office/2007/relationships/diagramDrawing" Target="diagrams/drawing10.xml"/><Relationship Id="rId121" Type="http://schemas.openxmlformats.org/officeDocument/2006/relationships/hyperlink" Target="https://stackoverflow.com/questions/45799636/use-css-grid-to-make-multiple-different-width-columns-wrap" TargetMode="External"/><Relationship Id="rId142" Type="http://schemas.openxmlformats.org/officeDocument/2006/relationships/hyperlink" Target="https://canvasjs.com/docs/charts/how-to/javascript-charts-from-json-data-api-and-ajax/" TargetMode="External"/><Relationship Id="rId163" Type="http://schemas.openxmlformats.org/officeDocument/2006/relationships/image" Target="media/image18.png"/><Relationship Id="rId184" Type="http://schemas.openxmlformats.org/officeDocument/2006/relationships/hyperlink" Target="https://developers.arcgis.com/javascript/latest/sample-code/sandbox/index.html?sample=intro-graphics" TargetMode="External"/><Relationship Id="rId189" Type="http://schemas.openxmlformats.org/officeDocument/2006/relationships/image" Target="media/image35.png"/><Relationship Id="rId3" Type="http://schemas.openxmlformats.org/officeDocument/2006/relationships/styles" Target="styles.xml"/><Relationship Id="rId25" Type="http://schemas.openxmlformats.org/officeDocument/2006/relationships/hyperlink" Target="file:///\\10.180.8.9\Projects\Singapore\Transport\Road\ITS\TT231\PDF%20-%20Product%20Files\01%20-%20Project%20Design" TargetMode="External"/><Relationship Id="rId46" Type="http://schemas.openxmlformats.org/officeDocument/2006/relationships/diagramLayout" Target="diagrams/layout1.xml"/><Relationship Id="rId67" Type="http://schemas.openxmlformats.org/officeDocument/2006/relationships/diagramQuickStyle" Target="diagrams/quickStyle5.xml"/><Relationship Id="rId116" Type="http://schemas.openxmlformats.org/officeDocument/2006/relationships/hyperlink" Target="https://docs.angularjs.org/guide/forms" TargetMode="External"/><Relationship Id="rId137" Type="http://schemas.openxmlformats.org/officeDocument/2006/relationships/hyperlink" Target="https://developers.google.com/maps/documentation/javascript/examples/icon-simple" TargetMode="External"/><Relationship Id="rId158" Type="http://schemas.openxmlformats.org/officeDocument/2006/relationships/hyperlink" Target="https://www.jslint.com/" TargetMode="External"/><Relationship Id="rId20" Type="http://schemas.openxmlformats.org/officeDocument/2006/relationships/hyperlink" Target="mailto:manjula.devadoss@ext.soprasteria.com" TargetMode="External"/><Relationship Id="rId41" Type="http://schemas.openxmlformats.org/officeDocument/2006/relationships/image" Target="media/image4.png"/><Relationship Id="rId62" Type="http://schemas.openxmlformats.org/officeDocument/2006/relationships/diagramQuickStyle" Target="diagrams/quickStyle4.xml"/><Relationship Id="rId83" Type="http://schemas.openxmlformats.org/officeDocument/2006/relationships/diagramLayout" Target="diagrams/layout8.xml"/><Relationship Id="rId88" Type="http://schemas.openxmlformats.org/officeDocument/2006/relationships/image" Target="media/image11.png"/><Relationship Id="rId111" Type="http://schemas.openxmlformats.org/officeDocument/2006/relationships/image" Target="media/image12.png"/><Relationship Id="rId132" Type="http://schemas.openxmlformats.org/officeDocument/2006/relationships/hyperlink" Target="https://stackoverflow.com/questions/47323366/angularjs-ng-select-not-working-as-expectedchae" TargetMode="External"/><Relationship Id="rId153" Type="http://schemas.openxmlformats.org/officeDocument/2006/relationships/hyperlink" Target="https://developers.arcgis.com/javascript/3/sandbox/sandbox.html?sample=map_simple" TargetMode="External"/><Relationship Id="rId174" Type="http://schemas.openxmlformats.org/officeDocument/2006/relationships/image" Target="media/image24.png"/><Relationship Id="rId179" Type="http://schemas.openxmlformats.org/officeDocument/2006/relationships/image" Target="media/image28.png"/><Relationship Id="rId195" Type="http://schemas.openxmlformats.org/officeDocument/2006/relationships/hyperlink" Target="https://www.d3-graph-gallery.com/graph/shape.html" TargetMode="External"/><Relationship Id="rId209" Type="http://schemas.openxmlformats.org/officeDocument/2006/relationships/fontTable" Target="fontTable.xml"/><Relationship Id="rId190" Type="http://schemas.openxmlformats.org/officeDocument/2006/relationships/image" Target="media/image36.png"/><Relationship Id="rId204" Type="http://schemas.openxmlformats.org/officeDocument/2006/relationships/diagramColors" Target="diagrams/colors13.xml"/><Relationship Id="rId15" Type="http://schemas.openxmlformats.org/officeDocument/2006/relationships/hyperlink" Target="mailto:manjula.devadoss@ext.soprasteria.com" TargetMode="External"/><Relationship Id="rId36" Type="http://schemas.openxmlformats.org/officeDocument/2006/relationships/hyperlink" Target="https://www.w3schools.com/howto/howto_js_list_grid_view.asp" TargetMode="External"/><Relationship Id="rId57" Type="http://schemas.openxmlformats.org/officeDocument/2006/relationships/diagramQuickStyle" Target="diagrams/quickStyle3.xml"/><Relationship Id="rId106" Type="http://schemas.openxmlformats.org/officeDocument/2006/relationships/diagramQuickStyle" Target="diagrams/quickStyle12.xml"/><Relationship Id="rId127" Type="http://schemas.openxmlformats.org/officeDocument/2006/relationships/hyperlink" Target="https://www.w3schools.com/css/css_grid.asp" TargetMode="External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hyperlink" Target="file:///\\10.180.8.9\Projects\Singapore\Transport\Road\ITS\TT231\" TargetMode="External"/><Relationship Id="rId52" Type="http://schemas.openxmlformats.org/officeDocument/2006/relationships/diagramQuickStyle" Target="diagrams/quickStyle2.xml"/><Relationship Id="rId73" Type="http://schemas.openxmlformats.org/officeDocument/2006/relationships/diagramColors" Target="diagrams/colors6.xml"/><Relationship Id="rId78" Type="http://schemas.openxmlformats.org/officeDocument/2006/relationships/diagramLayout" Target="diagrams/layout7.xml"/><Relationship Id="rId94" Type="http://schemas.openxmlformats.org/officeDocument/2006/relationships/diagramData" Target="diagrams/data10.xml"/><Relationship Id="rId99" Type="http://schemas.openxmlformats.org/officeDocument/2006/relationships/diagramData" Target="diagrams/data11.xml"/><Relationship Id="rId101" Type="http://schemas.openxmlformats.org/officeDocument/2006/relationships/diagramQuickStyle" Target="diagrams/quickStyle11.xml"/><Relationship Id="rId122" Type="http://schemas.openxmlformats.org/officeDocument/2006/relationships/hyperlink" Target="https://developers.google.com/maps/documentation/javascript/tutorial" TargetMode="External"/><Relationship Id="rId143" Type="http://schemas.openxmlformats.org/officeDocument/2006/relationships/hyperlink" Target="https://medium.com/javascript-in-plain-english/exploring-chart-js-e3ba70b07aa4" TargetMode="External"/><Relationship Id="rId148" Type="http://schemas.openxmlformats.org/officeDocument/2006/relationships/hyperlink" Target="https://embed.plnkr.co/fTujnLQlpPVibNezqouU/" TargetMode="External"/><Relationship Id="rId164" Type="http://schemas.openxmlformats.org/officeDocument/2006/relationships/hyperlink" Target="https://developers.arcgis.com/features/offline/" TargetMode="External"/><Relationship Id="rId169" Type="http://schemas.openxmlformats.org/officeDocument/2006/relationships/hyperlink" Target="https://openmaptiles.com/server/" TargetMode="External"/><Relationship Id="rId185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180" Type="http://schemas.openxmlformats.org/officeDocument/2006/relationships/image" Target="media/image29.png"/><Relationship Id="rId210" Type="http://schemas.openxmlformats.org/officeDocument/2006/relationships/theme" Target="theme/theme1.xml"/><Relationship Id="rId26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47" Type="http://schemas.openxmlformats.org/officeDocument/2006/relationships/diagramQuickStyle" Target="diagrams/quickStyle1.xml"/><Relationship Id="rId68" Type="http://schemas.openxmlformats.org/officeDocument/2006/relationships/diagramColors" Target="diagrams/colors5.xml"/><Relationship Id="rId89" Type="http://schemas.openxmlformats.org/officeDocument/2006/relationships/diagramData" Target="diagrams/data9.xml"/><Relationship Id="rId112" Type="http://schemas.openxmlformats.org/officeDocument/2006/relationships/hyperlink" Target="https://www.w3schools.com/howto/howto_css_dropdown_navbar.asp" TargetMode="External"/><Relationship Id="rId133" Type="http://schemas.openxmlformats.org/officeDocument/2006/relationships/hyperlink" Target="https://angular.io/guide/ajs-quick-reference" TargetMode="External"/><Relationship Id="rId154" Type="http://schemas.openxmlformats.org/officeDocument/2006/relationships/hyperlink" Target="https://developers.arcgis.com/javascript/latest/sample-code/sandbox/index.html?sample=views-switch-2d-3d" TargetMode="External"/><Relationship Id="rId175" Type="http://schemas.openxmlformats.org/officeDocument/2006/relationships/image" Target="media/image25.png"/><Relationship Id="rId196" Type="http://schemas.openxmlformats.org/officeDocument/2006/relationships/hyperlink" Target="https://www.youtube.com/watch?v=8TBh5ghRZrI" TargetMode="External"/><Relationship Id="rId200" Type="http://schemas.openxmlformats.org/officeDocument/2006/relationships/image" Target="media/image38.png"/><Relationship Id="rId16" Type="http://schemas.openxmlformats.org/officeDocument/2006/relationships/hyperlink" Target="mailto:manjula.devadoss@ext.soprasteria.com" TargetMode="External"/><Relationship Id="rId37" Type="http://schemas.openxmlformats.org/officeDocument/2006/relationships/hyperlink" Target="https://desktop.github.com/" TargetMode="External"/><Relationship Id="rId58" Type="http://schemas.openxmlformats.org/officeDocument/2006/relationships/diagramColors" Target="diagrams/colors3.xml"/><Relationship Id="rId79" Type="http://schemas.openxmlformats.org/officeDocument/2006/relationships/diagramQuickStyle" Target="diagrams/quickStyle7.xml"/><Relationship Id="rId102" Type="http://schemas.openxmlformats.org/officeDocument/2006/relationships/diagramColors" Target="diagrams/colors11.xml"/><Relationship Id="rId123" Type="http://schemas.openxmlformats.org/officeDocument/2006/relationships/hyperlink" Target="https://jsfiddle.net/taditdash/8FHwL/" TargetMode="External"/><Relationship Id="rId144" Type="http://schemas.openxmlformats.org/officeDocument/2006/relationships/hyperlink" Target="http://jsfiddle.net/4vobe59a/" TargetMode="External"/><Relationship Id="rId90" Type="http://schemas.openxmlformats.org/officeDocument/2006/relationships/diagramLayout" Target="diagrams/layout9.xml"/><Relationship Id="rId165" Type="http://schemas.openxmlformats.org/officeDocument/2006/relationships/hyperlink" Target="https://developers.arcgis.com/javascript/3/sandbox/sandbox.html?sample=portal_symbols" TargetMode="External"/><Relationship Id="rId186" Type="http://schemas.openxmlformats.org/officeDocument/2006/relationships/image" Target="media/image32.png"/><Relationship Id="rId27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48" Type="http://schemas.openxmlformats.org/officeDocument/2006/relationships/diagramColors" Target="diagrams/colors1.xml"/><Relationship Id="rId69" Type="http://schemas.microsoft.com/office/2007/relationships/diagramDrawing" Target="diagrams/drawing5.xml"/><Relationship Id="rId113" Type="http://schemas.openxmlformats.org/officeDocument/2006/relationships/hyperlink" Target="https://jsfiddle.net/djibe89/qej2ppcq/" TargetMode="External"/><Relationship Id="rId134" Type="http://schemas.openxmlformats.org/officeDocument/2006/relationships/hyperlink" Target="https://www.w3schools.com/howto/tryit.asp?filename=tryhow_js_draggable" TargetMode="External"/><Relationship Id="rId80" Type="http://schemas.openxmlformats.org/officeDocument/2006/relationships/diagramColors" Target="diagrams/colors7.xml"/><Relationship Id="rId155" Type="http://schemas.openxmlformats.org/officeDocument/2006/relationships/hyperlink" Target="https://www.jslint.com/" TargetMode="External"/><Relationship Id="rId176" Type="http://schemas.openxmlformats.org/officeDocument/2006/relationships/image" Target="media/image26.png"/><Relationship Id="rId197" Type="http://schemas.openxmlformats.org/officeDocument/2006/relationships/hyperlink" Target="https://material.angular.io/guide/getting-started" TargetMode="External"/><Relationship Id="rId201" Type="http://schemas.openxmlformats.org/officeDocument/2006/relationships/diagramData" Target="diagrams/data13.xml"/><Relationship Id="rId17" Type="http://schemas.openxmlformats.org/officeDocument/2006/relationships/hyperlink" Target="mailto:manjula.devadoss@ext.soprasteria.com" TargetMode="External"/><Relationship Id="rId38" Type="http://schemas.openxmlformats.org/officeDocument/2006/relationships/image" Target="media/image1.png"/><Relationship Id="rId59" Type="http://schemas.microsoft.com/office/2007/relationships/diagramDrawing" Target="diagrams/drawing3.xml"/><Relationship Id="rId103" Type="http://schemas.microsoft.com/office/2007/relationships/diagramDrawing" Target="diagrams/drawing11.xml"/><Relationship Id="rId124" Type="http://schemas.openxmlformats.org/officeDocument/2006/relationships/hyperlink" Target="https://stackoverflow.com/questions/2965971/how-to-add-images-in-select-list" TargetMode="External"/><Relationship Id="rId70" Type="http://schemas.openxmlformats.org/officeDocument/2006/relationships/diagramData" Target="diagrams/data6.xml"/><Relationship Id="rId91" Type="http://schemas.openxmlformats.org/officeDocument/2006/relationships/diagramQuickStyle" Target="diagrams/quickStyle9.xml"/><Relationship Id="rId145" Type="http://schemas.openxmlformats.org/officeDocument/2006/relationships/hyperlink" Target="https://codepen.io/SIRHAMY/pen/qZmwKe/" TargetMode="External"/><Relationship Id="rId166" Type="http://schemas.openxmlformats.org/officeDocument/2006/relationships/hyperlink" Target="https://pisquare.osisoft.com/thread/5753" TargetMode="External"/><Relationship Id="rId187" Type="http://schemas.openxmlformats.org/officeDocument/2006/relationships/image" Target="media/image33.png"/><Relationship Id="rId1" Type="http://schemas.openxmlformats.org/officeDocument/2006/relationships/customXml" Target="../customXml/item1.xml"/><Relationship Id="rId28" Type="http://schemas.openxmlformats.org/officeDocument/2006/relationships/hyperlink" Target="https://ssa-ehr.steria.com.sg/Web/Login.aspx" TargetMode="External"/><Relationship Id="rId49" Type="http://schemas.microsoft.com/office/2007/relationships/diagramDrawing" Target="diagrams/drawing1.xml"/><Relationship Id="rId114" Type="http://schemas.openxmlformats.org/officeDocument/2006/relationships/hyperlink" Target="https://embed.plnkr.co/plunk/PbnBdN" TargetMode="External"/><Relationship Id="rId60" Type="http://schemas.openxmlformats.org/officeDocument/2006/relationships/diagramData" Target="diagrams/data4.xml"/><Relationship Id="rId81" Type="http://schemas.microsoft.com/office/2007/relationships/diagramDrawing" Target="diagrams/drawing7.xml"/><Relationship Id="rId135" Type="http://schemas.openxmlformats.org/officeDocument/2006/relationships/image" Target="media/image13.png"/><Relationship Id="rId156" Type="http://schemas.openxmlformats.org/officeDocument/2006/relationships/hyperlink" Target="https://developers.arcgis.com/javascript/3/jsapi/api_devenv.html" TargetMode="External"/><Relationship Id="rId177" Type="http://schemas.openxmlformats.org/officeDocument/2006/relationships/image" Target="media/image27.png"/><Relationship Id="rId198" Type="http://schemas.openxmlformats.org/officeDocument/2006/relationships/hyperlink" Target="https://material.angular.io/components/menu/overview" TargetMode="External"/><Relationship Id="rId202" Type="http://schemas.openxmlformats.org/officeDocument/2006/relationships/diagramLayout" Target="diagrams/layout13.xml"/><Relationship Id="rId18" Type="http://schemas.openxmlformats.org/officeDocument/2006/relationships/hyperlink" Target="mailto:manjula.devadoss@ext.soprasteria.com" TargetMode="External"/><Relationship Id="rId39" Type="http://schemas.openxmlformats.org/officeDocument/2006/relationships/image" Target="media/image2.png"/><Relationship Id="rId50" Type="http://schemas.openxmlformats.org/officeDocument/2006/relationships/diagramData" Target="diagrams/data2.xml"/><Relationship Id="rId104" Type="http://schemas.openxmlformats.org/officeDocument/2006/relationships/diagramData" Target="diagrams/data12.xml"/><Relationship Id="rId125" Type="http://schemas.openxmlformats.org/officeDocument/2006/relationships/hyperlink" Target="https://mdbootstrap.com/docs/jquery/tables/scroll/" TargetMode="External"/><Relationship Id="rId146" Type="http://schemas.openxmlformats.org/officeDocument/2006/relationships/hyperlink" Target="https://codepen.io/gustitammam/pen/RRXGdj" TargetMode="External"/><Relationship Id="rId167" Type="http://schemas.openxmlformats.org/officeDocument/2006/relationships/image" Target="media/image19.png"/><Relationship Id="rId188" Type="http://schemas.openxmlformats.org/officeDocument/2006/relationships/image" Target="media/image34.png"/><Relationship Id="rId71" Type="http://schemas.openxmlformats.org/officeDocument/2006/relationships/diagramLayout" Target="diagrams/layout6.xml"/><Relationship Id="rId92" Type="http://schemas.openxmlformats.org/officeDocument/2006/relationships/diagramColors" Target="diagrams/colors9.xml"/><Relationship Id="rId2" Type="http://schemas.openxmlformats.org/officeDocument/2006/relationships/numbering" Target="numbering.xml"/><Relationship Id="rId29" Type="http://schemas.openxmlformats.org/officeDocument/2006/relationships/hyperlink" Target="https://steria.sharepoint.com/_layouts/15/sharepoint.aspx" TargetMode="External"/><Relationship Id="rId40" Type="http://schemas.openxmlformats.org/officeDocument/2006/relationships/image" Target="media/image3.png"/><Relationship Id="rId115" Type="http://schemas.openxmlformats.org/officeDocument/2006/relationships/hyperlink" Target="https://getbootstrap.com/docs/4.0/components/modal/" TargetMode="External"/><Relationship Id="rId136" Type="http://schemas.openxmlformats.org/officeDocument/2006/relationships/hyperlink" Target="http://10.180.8.144:8080/DemoTrans/login.html" TargetMode="External"/><Relationship Id="rId157" Type="http://schemas.openxmlformats.org/officeDocument/2006/relationships/hyperlink" Target="https://code.visualstudio.com/docs/?dv=win" TargetMode="External"/><Relationship Id="rId178" Type="http://schemas.openxmlformats.org/officeDocument/2006/relationships/hyperlink" Target="http://localhost:8088/geoserver/web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E7CD29F5-97A5-4DA2-A378-1F3E82F4F66C}" type="presOf" srcId="{F76F7445-0B52-4806-88FD-4FA980CCF539}" destId="{704C8510-2EC7-4056-B044-6FB0A60BAFF0}" srcOrd="0" destOrd="0" presId="urn:microsoft.com/office/officeart/2008/layout/HorizontalMultiLevelHierarchy"/>
    <dgm:cxn modelId="{37C5544E-36CB-4360-8865-3D5435E91118}" type="presOf" srcId="{D02F6072-34C1-4DF7-9DEA-516F3F3600C3}" destId="{431C6CCF-E4DD-4EB6-ACE5-8D328C0C78F6}" srcOrd="0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F89E303D-FFA6-4D34-9514-AB593A671EB2}" type="presOf" srcId="{5B732A5A-9CFA-4298-9F90-88D73447B3EF}" destId="{C17C6EDC-4DF8-4E26-A1FA-E09F4944752B}" srcOrd="1" destOrd="0" presId="urn:microsoft.com/office/officeart/2008/layout/HorizontalMultiLevelHierarchy"/>
    <dgm:cxn modelId="{D871913A-3527-4EB7-99B5-A83A65C46DC2}" type="presOf" srcId="{4878B74C-31B1-40FD-B375-95AA6DE27AA8}" destId="{5922799A-9D24-4839-9418-6F5E407DE4E6}" srcOrd="1" destOrd="0" presId="urn:microsoft.com/office/officeart/2008/layout/HorizontalMultiLevelHierarchy"/>
    <dgm:cxn modelId="{BE485120-6A92-4FEA-96A0-035A2CA0C939}" type="presOf" srcId="{0169F466-9D32-4FCC-B5DC-7AE307FCDD54}" destId="{71BDABCE-B597-43C1-B37C-8EA11A155C0C}" srcOrd="0" destOrd="0" presId="urn:microsoft.com/office/officeart/2008/layout/HorizontalMultiLevelHierarchy"/>
    <dgm:cxn modelId="{E00F8AB1-9484-4BD8-90A1-949BFDF6E734}" type="presOf" srcId="{FCBBBDAA-DE6A-4A37-9E10-EB1464B07AB8}" destId="{6A52A90E-76E8-42EE-99EF-BC16FA8453DB}" srcOrd="1" destOrd="0" presId="urn:microsoft.com/office/officeart/2008/layout/HorizontalMultiLevelHierarchy"/>
    <dgm:cxn modelId="{57B2F5BE-B7A5-4671-AC35-9E4D4FB8DEC6}" type="presOf" srcId="{5496568A-C033-4D49-B306-1E0E829BFC4F}" destId="{BEE3B8D0-2C8B-4C79-B3D5-348460D1F2C2}" srcOrd="0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894582FA-5E37-4237-A9CE-4D4C9BB969C5}" type="presOf" srcId="{4C5D9ADA-A5B7-4DF4-A6BB-13F71CE975AB}" destId="{052C5551-212C-44CD-8064-AAA3BD5CA9C2}" srcOrd="1" destOrd="0" presId="urn:microsoft.com/office/officeart/2008/layout/HorizontalMultiLevelHierarchy"/>
    <dgm:cxn modelId="{D6ACB9DD-04DF-42A4-B59F-6EC09EC45B20}" type="presOf" srcId="{D95B67AC-3E51-4728-97A4-93815BDE91DA}" destId="{287DC066-0C72-46CB-BF3A-78D3BE8EDDE0}" srcOrd="1" destOrd="0" presId="urn:microsoft.com/office/officeart/2008/layout/HorizontalMultiLevelHierarchy"/>
    <dgm:cxn modelId="{4039A31F-F3A1-4575-AF57-5FA05783D1A5}" type="presOf" srcId="{29E20FB4-8B12-4CF3-B582-BB7E6BEEA593}" destId="{86D67F79-0582-4BFD-9700-2B5019CC0986}" srcOrd="1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67E97D4A-AA91-45CF-A496-0CB4276F1DBF}" type="presOf" srcId="{406BCD98-2259-4D7D-936F-9939B9DBBA9E}" destId="{D32B9F23-70DC-4A1E-9673-EDE0630F384B}" srcOrd="1" destOrd="0" presId="urn:microsoft.com/office/officeart/2008/layout/HorizontalMultiLevelHierarchy"/>
    <dgm:cxn modelId="{79336086-EDC3-4F9C-8AE8-7BC0EEC258BC}" type="presOf" srcId="{0A482D37-97D3-4932-A7EF-5D3B1BF5F276}" destId="{790A588B-8F06-4765-B0B4-C0CD886782BB}" srcOrd="0" destOrd="0" presId="urn:microsoft.com/office/officeart/2008/layout/HorizontalMultiLevelHierarchy"/>
    <dgm:cxn modelId="{C1F8A5C5-F660-40DF-B75B-37D6096DE3CB}" type="presOf" srcId="{FCBBBDAA-DE6A-4A37-9E10-EB1464B07AB8}" destId="{4D7393BA-66E5-4E39-BAA4-EBBAE37B306D}" srcOrd="0" destOrd="0" presId="urn:microsoft.com/office/officeart/2008/layout/HorizontalMultiLevelHierarchy"/>
    <dgm:cxn modelId="{6387ECA5-6EE6-43D0-90D4-17D6FB8A30FF}" type="presOf" srcId="{133F69E0-7A07-4166-BBBA-2690646EEA6B}" destId="{C7CDF2B7-0A5B-4FEB-B2EC-D09EF24D0479}" srcOrd="0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E0572902-A53C-4E90-9326-F478A4530A18}" type="presOf" srcId="{4878B74C-31B1-40FD-B375-95AA6DE27AA8}" destId="{AF65ADAD-A921-4AEF-BA26-5BBE8F1F8F41}" srcOrd="0" destOrd="0" presId="urn:microsoft.com/office/officeart/2008/layout/HorizontalMultiLevelHierarchy"/>
    <dgm:cxn modelId="{63C923FF-619F-4CF3-9DFB-B7CB6F1B43D1}" type="presOf" srcId="{D95B67AC-3E51-4728-97A4-93815BDE91DA}" destId="{ADA5E682-AF6F-4A69-8BBF-C7585D1910E6}" srcOrd="0" destOrd="0" presId="urn:microsoft.com/office/officeart/2008/layout/HorizontalMultiLevelHierarchy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74D5A3FD-9719-4DF1-952B-8F6EEB45588D}" type="presOf" srcId="{406BCD98-2259-4D7D-936F-9939B9DBBA9E}" destId="{EE3AFA3C-4A12-4620-AA5E-2F294B8CED19}" srcOrd="0" destOrd="0" presId="urn:microsoft.com/office/officeart/2008/layout/HorizontalMultiLevelHierarchy"/>
    <dgm:cxn modelId="{18454AE3-513E-4577-AA1D-877D0523AE03}" type="presOf" srcId="{8983E484-19F7-42E8-B8C2-51CBB672D79D}" destId="{0D0B689E-C144-49A1-B33F-530CE8BF06B1}" srcOrd="0" destOrd="0" presId="urn:microsoft.com/office/officeart/2008/layout/HorizontalMultiLevelHierarchy"/>
    <dgm:cxn modelId="{9829F7EB-A23B-4434-8229-53C9FA9A553B}" type="presOf" srcId="{5B732A5A-9CFA-4298-9F90-88D73447B3EF}" destId="{E886CCD7-77A5-4C96-AD03-BAFDA1637C69}" srcOrd="0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95F2236E-8D05-4CA5-AB53-D3372677A6B2}" type="presOf" srcId="{97630B17-CF84-41E6-8B38-6DEA1789E88D}" destId="{B321C532-EBE8-4118-9F73-01565752CA89}" srcOrd="1" destOrd="0" presId="urn:microsoft.com/office/officeart/2008/layout/HorizontalMultiLevelHierarchy"/>
    <dgm:cxn modelId="{8C3BE1E7-F9BE-4F33-8D80-D44793792B16}" type="presOf" srcId="{29E20FB4-8B12-4CF3-B582-BB7E6BEEA593}" destId="{94E8C00E-3A6E-4E52-AB27-E17D94BDEFFD}" srcOrd="0" destOrd="0" presId="urn:microsoft.com/office/officeart/2008/layout/HorizontalMultiLevelHierarchy"/>
    <dgm:cxn modelId="{D355A19B-87EE-43A4-8017-E975023B06BA}" type="presOf" srcId="{147C107B-6D67-4676-9DC6-28947FA60D1C}" destId="{0E9C09C5-2208-441B-93FE-6B31FB3B323E}" srcOrd="0" destOrd="0" presId="urn:microsoft.com/office/officeart/2008/layout/HorizontalMultiLevelHierarchy"/>
    <dgm:cxn modelId="{A4B9114C-89B3-4CE7-B498-FC3696C5BE86}" type="presOf" srcId="{B9781553-6A85-463A-9AFF-668D3D058DBF}" destId="{9998126D-6DF2-400A-9EAA-FE8BE8806F2C}" srcOrd="0" destOrd="0" presId="urn:microsoft.com/office/officeart/2008/layout/HorizontalMultiLevelHierarchy"/>
    <dgm:cxn modelId="{15852426-FF9F-484C-8496-7CB8CAF27B7A}" type="presOf" srcId="{C242236A-57B8-49E1-A433-9CEBB986340E}" destId="{AA09B647-5822-49AB-A3D9-862B4CA65821}" srcOrd="0" destOrd="0" presId="urn:microsoft.com/office/officeart/2008/layout/HorizontalMultiLevelHierarchy"/>
    <dgm:cxn modelId="{924459BC-EB0B-41C2-A977-3D2F22E8E446}" type="presOf" srcId="{97630B17-CF84-41E6-8B38-6DEA1789E88D}" destId="{FFBEBECA-6033-413F-8DF3-05876461C54C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8B843E1E-FEF5-4F22-8BFC-F39B17DBDFD5}" type="presOf" srcId="{4C5D9ADA-A5B7-4DF4-A6BB-13F71CE975AB}" destId="{FB6C18BD-7974-4567-9793-9DD520BEB9B6}" srcOrd="0" destOrd="0" presId="urn:microsoft.com/office/officeart/2008/layout/HorizontalMultiLevelHierarchy"/>
    <dgm:cxn modelId="{7A775B08-16C4-4369-B628-886045B75980}" type="presParOf" srcId="{0D0B689E-C144-49A1-B33F-530CE8BF06B1}" destId="{2AF8B996-3F74-49D2-8263-DCE112895E60}" srcOrd="0" destOrd="0" presId="urn:microsoft.com/office/officeart/2008/layout/HorizontalMultiLevelHierarchy"/>
    <dgm:cxn modelId="{94C8CA62-3B4A-4F14-B2A5-55BA137D9F37}" type="presParOf" srcId="{2AF8B996-3F74-49D2-8263-DCE112895E60}" destId="{431C6CCF-E4DD-4EB6-ACE5-8D328C0C78F6}" srcOrd="0" destOrd="0" presId="urn:microsoft.com/office/officeart/2008/layout/HorizontalMultiLevelHierarchy"/>
    <dgm:cxn modelId="{418964DC-B210-4A60-A850-BFBAD7DA0F3E}" type="presParOf" srcId="{2AF8B996-3F74-49D2-8263-DCE112895E60}" destId="{089E5F9B-5D69-4906-8EDB-094ED37CE594}" srcOrd="1" destOrd="0" presId="urn:microsoft.com/office/officeart/2008/layout/HorizontalMultiLevelHierarchy"/>
    <dgm:cxn modelId="{20DC31E6-1D6D-4FE5-8D6B-98295B9322DE}" type="presParOf" srcId="{089E5F9B-5D69-4906-8EDB-094ED37CE594}" destId="{94E8C00E-3A6E-4E52-AB27-E17D94BDEFFD}" srcOrd="0" destOrd="0" presId="urn:microsoft.com/office/officeart/2008/layout/HorizontalMultiLevelHierarchy"/>
    <dgm:cxn modelId="{4DC77AC2-2FBE-4795-8C65-E889F8749E5C}" type="presParOf" srcId="{94E8C00E-3A6E-4E52-AB27-E17D94BDEFFD}" destId="{86D67F79-0582-4BFD-9700-2B5019CC0986}" srcOrd="0" destOrd="0" presId="urn:microsoft.com/office/officeart/2008/layout/HorizontalMultiLevelHierarchy"/>
    <dgm:cxn modelId="{8E9BC2C8-D959-430B-850B-24102EF3E958}" type="presParOf" srcId="{089E5F9B-5D69-4906-8EDB-094ED37CE594}" destId="{AB3F622C-D107-4471-A9A1-AB382597F0ED}" srcOrd="1" destOrd="0" presId="urn:microsoft.com/office/officeart/2008/layout/HorizontalMultiLevelHierarchy"/>
    <dgm:cxn modelId="{C7C197DF-1372-4A0D-A0C9-F7DB2CD2F22E}" type="presParOf" srcId="{AB3F622C-D107-4471-A9A1-AB382597F0ED}" destId="{C7CDF2B7-0A5B-4FEB-B2EC-D09EF24D0479}" srcOrd="0" destOrd="0" presId="urn:microsoft.com/office/officeart/2008/layout/HorizontalMultiLevelHierarchy"/>
    <dgm:cxn modelId="{F1EE6098-DF08-4D80-9AF4-0FDD4723DA8E}" type="presParOf" srcId="{AB3F622C-D107-4471-A9A1-AB382597F0ED}" destId="{2A40BED9-3EB3-4D55-8C0D-4C1652CC59D2}" srcOrd="1" destOrd="0" presId="urn:microsoft.com/office/officeart/2008/layout/HorizontalMultiLevelHierarchy"/>
    <dgm:cxn modelId="{3A95D2AA-33E4-4CAD-B434-C3D6FD78336B}" type="presParOf" srcId="{089E5F9B-5D69-4906-8EDB-094ED37CE594}" destId="{FB6C18BD-7974-4567-9793-9DD520BEB9B6}" srcOrd="2" destOrd="0" presId="urn:microsoft.com/office/officeart/2008/layout/HorizontalMultiLevelHierarchy"/>
    <dgm:cxn modelId="{7168B650-9B3C-418A-8D1D-303C7A62E2A2}" type="presParOf" srcId="{FB6C18BD-7974-4567-9793-9DD520BEB9B6}" destId="{052C5551-212C-44CD-8064-AAA3BD5CA9C2}" srcOrd="0" destOrd="0" presId="urn:microsoft.com/office/officeart/2008/layout/HorizontalMultiLevelHierarchy"/>
    <dgm:cxn modelId="{911EBB6C-573A-42D7-9E83-8C2F38DE336E}" type="presParOf" srcId="{089E5F9B-5D69-4906-8EDB-094ED37CE594}" destId="{8D51DB34-A97F-40C4-B9D1-124E811FCC31}" srcOrd="3" destOrd="0" presId="urn:microsoft.com/office/officeart/2008/layout/HorizontalMultiLevelHierarchy"/>
    <dgm:cxn modelId="{B4A34D11-9483-41CB-856A-D8E05D6CDBB4}" type="presParOf" srcId="{8D51DB34-A97F-40C4-B9D1-124E811FCC31}" destId="{704C8510-2EC7-4056-B044-6FB0A60BAFF0}" srcOrd="0" destOrd="0" presId="urn:microsoft.com/office/officeart/2008/layout/HorizontalMultiLevelHierarchy"/>
    <dgm:cxn modelId="{303A40B0-9B73-48AC-B6B7-D5A446207F80}" type="presParOf" srcId="{8D51DB34-A97F-40C4-B9D1-124E811FCC31}" destId="{3BA84D5A-BDE9-4551-93BC-FEED65AC25BF}" srcOrd="1" destOrd="0" presId="urn:microsoft.com/office/officeart/2008/layout/HorizontalMultiLevelHierarchy"/>
    <dgm:cxn modelId="{C02C1360-E3F1-4AA0-8DA4-E1D8A5217DD9}" type="presParOf" srcId="{089E5F9B-5D69-4906-8EDB-094ED37CE594}" destId="{4D7393BA-66E5-4E39-BAA4-EBBAE37B306D}" srcOrd="4" destOrd="0" presId="urn:microsoft.com/office/officeart/2008/layout/HorizontalMultiLevelHierarchy"/>
    <dgm:cxn modelId="{5BE180D1-196C-4A52-BCFC-7AB170EB6F5D}" type="presParOf" srcId="{4D7393BA-66E5-4E39-BAA4-EBBAE37B306D}" destId="{6A52A90E-76E8-42EE-99EF-BC16FA8453DB}" srcOrd="0" destOrd="0" presId="urn:microsoft.com/office/officeart/2008/layout/HorizontalMultiLevelHierarchy"/>
    <dgm:cxn modelId="{14CDA73E-B476-44E0-A425-87CBAD478750}" type="presParOf" srcId="{089E5F9B-5D69-4906-8EDB-094ED37CE594}" destId="{CB705B15-727F-4F41-9F25-AADA676BA063}" srcOrd="5" destOrd="0" presId="urn:microsoft.com/office/officeart/2008/layout/HorizontalMultiLevelHierarchy"/>
    <dgm:cxn modelId="{382B7925-5CA1-4C48-84B7-73CD6E4D7A44}" type="presParOf" srcId="{CB705B15-727F-4F41-9F25-AADA676BA063}" destId="{0E9C09C5-2208-441B-93FE-6B31FB3B323E}" srcOrd="0" destOrd="0" presId="urn:microsoft.com/office/officeart/2008/layout/HorizontalMultiLevelHierarchy"/>
    <dgm:cxn modelId="{ADCF7487-0CA8-45CF-87A4-EDF2DD68B5EE}" type="presParOf" srcId="{CB705B15-727F-4F41-9F25-AADA676BA063}" destId="{F6650820-AE96-43EB-BB6C-03470C55A0D9}" srcOrd="1" destOrd="0" presId="urn:microsoft.com/office/officeart/2008/layout/HorizontalMultiLevelHierarchy"/>
    <dgm:cxn modelId="{17ED00C7-56BB-4AF3-8503-7C2BC2DBAB12}" type="presParOf" srcId="{089E5F9B-5D69-4906-8EDB-094ED37CE594}" destId="{E886CCD7-77A5-4C96-AD03-BAFDA1637C69}" srcOrd="6" destOrd="0" presId="urn:microsoft.com/office/officeart/2008/layout/HorizontalMultiLevelHierarchy"/>
    <dgm:cxn modelId="{A7B488D5-AA8B-4AF7-B29F-12D3F5C75931}" type="presParOf" srcId="{E886CCD7-77A5-4C96-AD03-BAFDA1637C69}" destId="{C17C6EDC-4DF8-4E26-A1FA-E09F4944752B}" srcOrd="0" destOrd="0" presId="urn:microsoft.com/office/officeart/2008/layout/HorizontalMultiLevelHierarchy"/>
    <dgm:cxn modelId="{99BAA252-AEFC-4195-B017-DEB64281DB4B}" type="presParOf" srcId="{089E5F9B-5D69-4906-8EDB-094ED37CE594}" destId="{BBE480CC-F30A-4511-88EF-DD8DD4CF7806}" srcOrd="7" destOrd="0" presId="urn:microsoft.com/office/officeart/2008/layout/HorizontalMultiLevelHierarchy"/>
    <dgm:cxn modelId="{D12F7D30-FC3B-4061-9ACE-D69513C6AEEC}" type="presParOf" srcId="{BBE480CC-F30A-4511-88EF-DD8DD4CF7806}" destId="{9998126D-6DF2-400A-9EAA-FE8BE8806F2C}" srcOrd="0" destOrd="0" presId="urn:microsoft.com/office/officeart/2008/layout/HorizontalMultiLevelHierarchy"/>
    <dgm:cxn modelId="{B3ACE33C-42A8-43E1-8767-FCD4AE5484CB}" type="presParOf" srcId="{BBE480CC-F30A-4511-88EF-DD8DD4CF7806}" destId="{B1CBD9A4-4F93-41E9-994E-0CF411958B36}" srcOrd="1" destOrd="0" presId="urn:microsoft.com/office/officeart/2008/layout/HorizontalMultiLevelHierarchy"/>
    <dgm:cxn modelId="{E3A8DF5B-FCCD-4236-A24D-62E68D1587FB}" type="presParOf" srcId="{089E5F9B-5D69-4906-8EDB-094ED37CE594}" destId="{ADA5E682-AF6F-4A69-8BBF-C7585D1910E6}" srcOrd="8" destOrd="0" presId="urn:microsoft.com/office/officeart/2008/layout/HorizontalMultiLevelHierarchy"/>
    <dgm:cxn modelId="{6304122E-06F6-48D0-A1C4-62D71D988736}" type="presParOf" srcId="{ADA5E682-AF6F-4A69-8BBF-C7585D1910E6}" destId="{287DC066-0C72-46CB-BF3A-78D3BE8EDDE0}" srcOrd="0" destOrd="0" presId="urn:microsoft.com/office/officeart/2008/layout/HorizontalMultiLevelHierarchy"/>
    <dgm:cxn modelId="{0C25F4AF-A251-4866-8A6C-67192E000BC7}" type="presParOf" srcId="{089E5F9B-5D69-4906-8EDB-094ED37CE594}" destId="{92896502-58BE-47D8-8F87-68058AFB2322}" srcOrd="9" destOrd="0" presId="urn:microsoft.com/office/officeart/2008/layout/HorizontalMultiLevelHierarchy"/>
    <dgm:cxn modelId="{E674376D-E624-4520-B6B6-3CD3B06F1ED9}" type="presParOf" srcId="{92896502-58BE-47D8-8F87-68058AFB2322}" destId="{AA09B647-5822-49AB-A3D9-862B4CA65821}" srcOrd="0" destOrd="0" presId="urn:microsoft.com/office/officeart/2008/layout/HorizontalMultiLevelHierarchy"/>
    <dgm:cxn modelId="{42C8BD26-3241-4EB7-BAFB-419142C8A381}" type="presParOf" srcId="{92896502-58BE-47D8-8F87-68058AFB2322}" destId="{4CF3324A-F293-4D90-B622-67D4285E20CE}" srcOrd="1" destOrd="0" presId="urn:microsoft.com/office/officeart/2008/layout/HorizontalMultiLevelHierarchy"/>
    <dgm:cxn modelId="{89088417-12B9-4F5F-9DA4-19A71640B472}" type="presParOf" srcId="{089E5F9B-5D69-4906-8EDB-094ED37CE594}" destId="{AF65ADAD-A921-4AEF-BA26-5BBE8F1F8F41}" srcOrd="10" destOrd="0" presId="urn:microsoft.com/office/officeart/2008/layout/HorizontalMultiLevelHierarchy"/>
    <dgm:cxn modelId="{787A60D2-77BC-4A05-B907-DF4FC1ECA491}" type="presParOf" srcId="{AF65ADAD-A921-4AEF-BA26-5BBE8F1F8F41}" destId="{5922799A-9D24-4839-9418-6F5E407DE4E6}" srcOrd="0" destOrd="0" presId="urn:microsoft.com/office/officeart/2008/layout/HorizontalMultiLevelHierarchy"/>
    <dgm:cxn modelId="{ED7BA229-AE38-4666-BA8E-3762429757E2}" type="presParOf" srcId="{089E5F9B-5D69-4906-8EDB-094ED37CE594}" destId="{33A49192-4643-428F-8711-9B7E57EF8EA8}" srcOrd="11" destOrd="0" presId="urn:microsoft.com/office/officeart/2008/layout/HorizontalMultiLevelHierarchy"/>
    <dgm:cxn modelId="{D954FAB4-933F-4C65-A998-2D3752512B26}" type="presParOf" srcId="{33A49192-4643-428F-8711-9B7E57EF8EA8}" destId="{71BDABCE-B597-43C1-B37C-8EA11A155C0C}" srcOrd="0" destOrd="0" presId="urn:microsoft.com/office/officeart/2008/layout/HorizontalMultiLevelHierarchy"/>
    <dgm:cxn modelId="{35E129E9-81A2-45FF-8CCE-E5A5ABFD19DC}" type="presParOf" srcId="{33A49192-4643-428F-8711-9B7E57EF8EA8}" destId="{9E9F5CFC-500F-4EAC-810D-F44AC45F4FA3}" srcOrd="1" destOrd="0" presId="urn:microsoft.com/office/officeart/2008/layout/HorizontalMultiLevelHierarchy"/>
    <dgm:cxn modelId="{226164DA-6285-454C-94E2-C7B3E4DBD90D}" type="presParOf" srcId="{089E5F9B-5D69-4906-8EDB-094ED37CE594}" destId="{FFBEBECA-6033-413F-8DF3-05876461C54C}" srcOrd="12" destOrd="0" presId="urn:microsoft.com/office/officeart/2008/layout/HorizontalMultiLevelHierarchy"/>
    <dgm:cxn modelId="{12012000-CCF4-464B-AE5C-69CBD763D9DA}" type="presParOf" srcId="{FFBEBECA-6033-413F-8DF3-05876461C54C}" destId="{B321C532-EBE8-4118-9F73-01565752CA89}" srcOrd="0" destOrd="0" presId="urn:microsoft.com/office/officeart/2008/layout/HorizontalMultiLevelHierarchy"/>
    <dgm:cxn modelId="{1D83B942-523E-4E22-BC58-F7C0F0A46711}" type="presParOf" srcId="{089E5F9B-5D69-4906-8EDB-094ED37CE594}" destId="{4C643A52-E089-4B6A-BA32-20B5394F9122}" srcOrd="13" destOrd="0" presId="urn:microsoft.com/office/officeart/2008/layout/HorizontalMultiLevelHierarchy"/>
    <dgm:cxn modelId="{3F50F8DF-F416-4269-B4F6-BB4185EDFA28}" type="presParOf" srcId="{4C643A52-E089-4B6A-BA32-20B5394F9122}" destId="{790A588B-8F06-4765-B0B4-C0CD886782BB}" srcOrd="0" destOrd="0" presId="urn:microsoft.com/office/officeart/2008/layout/HorizontalMultiLevelHierarchy"/>
    <dgm:cxn modelId="{B19F5F18-BA79-4CDC-AA29-1AB495ACE0C8}" type="presParOf" srcId="{4C643A52-E089-4B6A-BA32-20B5394F9122}" destId="{312A2E9D-4D74-4B00-B9EC-B3909282F8F6}" srcOrd="1" destOrd="0" presId="urn:microsoft.com/office/officeart/2008/layout/HorizontalMultiLevelHierarchy"/>
    <dgm:cxn modelId="{4FD65156-3563-47A1-99A6-0E4B38642584}" type="presParOf" srcId="{089E5F9B-5D69-4906-8EDB-094ED37CE594}" destId="{EE3AFA3C-4A12-4620-AA5E-2F294B8CED19}" srcOrd="14" destOrd="0" presId="urn:microsoft.com/office/officeart/2008/layout/HorizontalMultiLevelHierarchy"/>
    <dgm:cxn modelId="{13195861-8BA8-4215-9571-5D0F49F86C04}" type="presParOf" srcId="{EE3AFA3C-4A12-4620-AA5E-2F294B8CED19}" destId="{D32B9F23-70DC-4A1E-9673-EDE0630F384B}" srcOrd="0" destOrd="0" presId="urn:microsoft.com/office/officeart/2008/layout/HorizontalMultiLevelHierarchy"/>
    <dgm:cxn modelId="{5108448C-CCCB-41F1-B200-C0A7D8EEED29}" type="presParOf" srcId="{089E5F9B-5D69-4906-8EDB-094ED37CE594}" destId="{15BD7D48-4FDE-487C-A152-8A76ABC30874}" srcOrd="15" destOrd="0" presId="urn:microsoft.com/office/officeart/2008/layout/HorizontalMultiLevelHierarchy"/>
    <dgm:cxn modelId="{97F777AF-5AFA-4B5B-8A58-46C1D89290AC}" type="presParOf" srcId="{15BD7D48-4FDE-487C-A152-8A76ABC30874}" destId="{BEE3B8D0-2C8B-4C79-B3D5-348460D1F2C2}" srcOrd="0" destOrd="0" presId="urn:microsoft.com/office/officeart/2008/layout/HorizontalMultiLevelHierarchy"/>
    <dgm:cxn modelId="{8F0161DA-2DE3-4013-8471-1F63DDC769F7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0957E4D0-6911-49F6-BFE9-0887B5DBE8AB}" type="presOf" srcId="{EE0057CA-8DC6-418B-9BB6-1C1D46DE2160}" destId="{F2AC4B49-72AF-4136-8021-08C9E39E06F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D15F87E0-C742-4FEC-894B-9825EE36C813}" type="presOf" srcId="{51A621BB-8DCC-460C-BDAB-88F130FA7099}" destId="{E85C0390-56B9-4F51-B9D2-2C3E00DE7348}" srcOrd="0" destOrd="0" presId="urn:microsoft.com/office/officeart/2005/8/layout/pyramid2"/>
    <dgm:cxn modelId="{64AB68F1-DE15-4040-8784-57F24ADF8001}" type="presOf" srcId="{A99BFC3C-CA9F-494A-947E-F4B46DCCBD25}" destId="{F269CCF2-15C6-43D2-A4FC-6CB5508D7C64}" srcOrd="0" destOrd="0" presId="urn:microsoft.com/office/officeart/2005/8/layout/pyramid2"/>
    <dgm:cxn modelId="{79A1CC14-4522-4786-8E2B-BA0A335D4996}" type="presOf" srcId="{4BF5C9DF-8474-46C5-ADAC-C66A7DF66306}" destId="{78807784-0FA6-4771-AAA7-BA0FB8736E98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14BC4194-FF75-40EF-805B-A12EC7DD2E70}" type="presParOf" srcId="{F2AC4B49-72AF-4136-8021-08C9E39E06F8}" destId="{080220EE-3E8D-4FA8-B49D-A1D05B38B591}" srcOrd="0" destOrd="0" presId="urn:microsoft.com/office/officeart/2005/8/layout/pyramid2"/>
    <dgm:cxn modelId="{F6DF9071-60F7-4863-A262-FFE94E1E7908}" type="presParOf" srcId="{F2AC4B49-72AF-4136-8021-08C9E39E06F8}" destId="{055FF7E8-8FF4-4203-8891-A1B284B00AC4}" srcOrd="1" destOrd="0" presId="urn:microsoft.com/office/officeart/2005/8/layout/pyramid2"/>
    <dgm:cxn modelId="{F762FB5F-7800-45C2-B7C6-FC5346A50362}" type="presParOf" srcId="{055FF7E8-8FF4-4203-8891-A1B284B00AC4}" destId="{E85C0390-56B9-4F51-B9D2-2C3E00DE7348}" srcOrd="0" destOrd="0" presId="urn:microsoft.com/office/officeart/2005/8/layout/pyramid2"/>
    <dgm:cxn modelId="{04A1DA08-D07F-4B2A-93AE-24B1C07B6BD4}" type="presParOf" srcId="{055FF7E8-8FF4-4203-8891-A1B284B00AC4}" destId="{4B7BC6B8-F879-4733-93DD-A00260B727DD}" srcOrd="1" destOrd="0" presId="urn:microsoft.com/office/officeart/2005/8/layout/pyramid2"/>
    <dgm:cxn modelId="{B056F78C-12BD-4A35-9717-FF1ABA6FDE61}" type="presParOf" srcId="{055FF7E8-8FF4-4203-8891-A1B284B00AC4}" destId="{F269CCF2-15C6-43D2-A4FC-6CB5508D7C64}" srcOrd="2" destOrd="0" presId="urn:microsoft.com/office/officeart/2005/8/layout/pyramid2"/>
    <dgm:cxn modelId="{C64ABCCF-CB4C-4977-870E-90AD9039C552}" type="presParOf" srcId="{055FF7E8-8FF4-4203-8891-A1B284B00AC4}" destId="{CA3212EC-C303-4750-9608-3C892C05A4BD}" srcOrd="3" destOrd="0" presId="urn:microsoft.com/office/officeart/2005/8/layout/pyramid2"/>
    <dgm:cxn modelId="{2A98D918-9D03-4317-9BCB-2F9E75FCEFB4}" type="presParOf" srcId="{055FF7E8-8FF4-4203-8891-A1B284B00AC4}" destId="{78807784-0FA6-4771-AAA7-BA0FB8736E98}" srcOrd="4" destOrd="0" presId="urn:microsoft.com/office/officeart/2005/8/layout/pyramid2"/>
    <dgm:cxn modelId="{A331C8AA-512C-4B94-9839-CC232189C09B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98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B7992FCB-02F7-4CFB-9491-656929491B17}" type="presOf" srcId="{EE0057CA-8DC6-418B-9BB6-1C1D46DE2160}" destId="{F2AC4B49-72AF-4136-8021-08C9E39E06F8}" srcOrd="0" destOrd="0" presId="urn:microsoft.com/office/officeart/2005/8/layout/pyramid2"/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8EDA38D0-25DC-40F8-9654-AB025D12BBEA}" type="presOf" srcId="{51A621BB-8DCC-460C-BDAB-88F130FA7099}" destId="{E85C0390-56B9-4F51-B9D2-2C3E00DE7348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237028A3-13BF-493F-9D24-D7090CBBFDE2}" type="presOf" srcId="{9E328AAA-6C89-445C-9933-E28AB19AC60A}" destId="{AD8AD3BE-F7F4-4070-B313-8DAD69F86434}" srcOrd="0" destOrd="0" presId="urn:microsoft.com/office/officeart/2005/8/layout/pyramid2"/>
    <dgm:cxn modelId="{B005A688-DA56-4FDD-82FE-846FDD13A113}" type="presOf" srcId="{1B5D5BB3-F863-45BF-917D-6FE889E59F01}" destId="{DDCC4B4F-EA09-4144-89B8-1410A8D0A9A2}" srcOrd="0" destOrd="0" presId="urn:microsoft.com/office/officeart/2005/8/layout/pyramid2"/>
    <dgm:cxn modelId="{890BE7CC-9CF3-457F-861E-C0AF9C71CB77}" type="presParOf" srcId="{F2AC4B49-72AF-4136-8021-08C9E39E06F8}" destId="{080220EE-3E8D-4FA8-B49D-A1D05B38B591}" srcOrd="0" destOrd="0" presId="urn:microsoft.com/office/officeart/2005/8/layout/pyramid2"/>
    <dgm:cxn modelId="{4FB785BB-D268-4EC2-B279-E38E0B27E8D9}" type="presParOf" srcId="{F2AC4B49-72AF-4136-8021-08C9E39E06F8}" destId="{055FF7E8-8FF4-4203-8891-A1B284B00AC4}" srcOrd="1" destOrd="0" presId="urn:microsoft.com/office/officeart/2005/8/layout/pyramid2"/>
    <dgm:cxn modelId="{82440981-7293-4598-8F07-C75D8F947328}" type="presParOf" srcId="{055FF7E8-8FF4-4203-8891-A1B284B00AC4}" destId="{E85C0390-56B9-4F51-B9D2-2C3E00DE7348}" srcOrd="0" destOrd="0" presId="urn:microsoft.com/office/officeart/2005/8/layout/pyramid2"/>
    <dgm:cxn modelId="{8305EABA-0C5F-40EC-92EC-F6A8420DFD35}" type="presParOf" srcId="{055FF7E8-8FF4-4203-8891-A1B284B00AC4}" destId="{4B7BC6B8-F879-4733-93DD-A00260B727DD}" srcOrd="1" destOrd="0" presId="urn:microsoft.com/office/officeart/2005/8/layout/pyramid2"/>
    <dgm:cxn modelId="{26FE54EB-AB17-41BB-A139-1CBF4C9AA693}" type="presParOf" srcId="{055FF7E8-8FF4-4203-8891-A1B284B00AC4}" destId="{DDCC4B4F-EA09-4144-89B8-1410A8D0A9A2}" srcOrd="2" destOrd="0" presId="urn:microsoft.com/office/officeart/2005/8/layout/pyramid2"/>
    <dgm:cxn modelId="{3A2BAC81-B601-4C65-9AC2-9C174F8D3BDF}" type="presParOf" srcId="{055FF7E8-8FF4-4203-8891-A1B284B00AC4}" destId="{D3BE38D1-98D4-47C1-8E9F-7243A1D3AC0A}" srcOrd="3" destOrd="0" presId="urn:microsoft.com/office/officeart/2005/8/layout/pyramid2"/>
    <dgm:cxn modelId="{ACE8D808-223E-4D82-ADDB-30264B2CE252}" type="presParOf" srcId="{055FF7E8-8FF4-4203-8891-A1B284B00AC4}" destId="{AD8AD3BE-F7F4-4070-B313-8DAD69F86434}" srcOrd="4" destOrd="0" presId="urn:microsoft.com/office/officeart/2005/8/layout/pyramid2"/>
    <dgm:cxn modelId="{B72E4D90-47B7-443E-B00A-522CD131E038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103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713B0D9B-72EC-4883-8960-C29CB7AC1F2D}" type="presOf" srcId="{EE0057CA-8DC6-418B-9BB6-1C1D46DE2160}" destId="{F2AC4B49-72AF-4136-8021-08C9E39E06F8}" srcOrd="0" destOrd="0" presId="urn:microsoft.com/office/officeart/2005/8/layout/pyramid2"/>
    <dgm:cxn modelId="{0E2710E7-E004-40F4-BC24-54B74143452F}" type="presOf" srcId="{51A621BB-8DCC-460C-BDAB-88F130FA7099}" destId="{E85C0390-56B9-4F51-B9D2-2C3E00DE7348}" srcOrd="0" destOrd="0" presId="urn:microsoft.com/office/officeart/2005/8/layout/pyramid2"/>
    <dgm:cxn modelId="{22D8A6D0-FF73-43A4-8E07-920A1CA3ECF5}" type="presOf" srcId="{9E328AAA-6C89-445C-9933-E28AB19AC60A}" destId="{AD8AD3BE-F7F4-4070-B313-8DAD69F86434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808A7842-A14B-4567-9A7F-1689262F9D87}" type="presOf" srcId="{1B5D5BB3-F863-45BF-917D-6FE889E59F01}" destId="{DDCC4B4F-EA09-4144-89B8-1410A8D0A9A2}" srcOrd="0" destOrd="0" presId="urn:microsoft.com/office/officeart/2005/8/layout/pyramid2"/>
    <dgm:cxn modelId="{8ACF7AB7-EF12-4099-87AD-2A0F8ECC4426}" type="presParOf" srcId="{F2AC4B49-72AF-4136-8021-08C9E39E06F8}" destId="{080220EE-3E8D-4FA8-B49D-A1D05B38B591}" srcOrd="0" destOrd="0" presId="urn:microsoft.com/office/officeart/2005/8/layout/pyramid2"/>
    <dgm:cxn modelId="{A79C1A40-F850-4BD2-8C94-B8250D253BEF}" type="presParOf" srcId="{F2AC4B49-72AF-4136-8021-08C9E39E06F8}" destId="{055FF7E8-8FF4-4203-8891-A1B284B00AC4}" srcOrd="1" destOrd="0" presId="urn:microsoft.com/office/officeart/2005/8/layout/pyramid2"/>
    <dgm:cxn modelId="{3868FC43-5862-47C6-8C0A-AA873E8BFEBE}" type="presParOf" srcId="{055FF7E8-8FF4-4203-8891-A1B284B00AC4}" destId="{E85C0390-56B9-4F51-B9D2-2C3E00DE7348}" srcOrd="0" destOrd="0" presId="urn:microsoft.com/office/officeart/2005/8/layout/pyramid2"/>
    <dgm:cxn modelId="{D625439B-DCE7-4541-A613-747DAB1BE26D}" type="presParOf" srcId="{055FF7E8-8FF4-4203-8891-A1B284B00AC4}" destId="{4B7BC6B8-F879-4733-93DD-A00260B727DD}" srcOrd="1" destOrd="0" presId="urn:microsoft.com/office/officeart/2005/8/layout/pyramid2"/>
    <dgm:cxn modelId="{8CF05ADB-1F55-4874-B939-1E3097E15AFD}" type="presParOf" srcId="{055FF7E8-8FF4-4203-8891-A1B284B00AC4}" destId="{DDCC4B4F-EA09-4144-89B8-1410A8D0A9A2}" srcOrd="2" destOrd="0" presId="urn:microsoft.com/office/officeart/2005/8/layout/pyramid2"/>
    <dgm:cxn modelId="{1A945153-A7C5-46E3-B7A8-7153BE9A90B1}" type="presParOf" srcId="{055FF7E8-8FF4-4203-8891-A1B284B00AC4}" destId="{D3BE38D1-98D4-47C1-8E9F-7243A1D3AC0A}" srcOrd="3" destOrd="0" presId="urn:microsoft.com/office/officeart/2005/8/layout/pyramid2"/>
    <dgm:cxn modelId="{AD3E3A8B-6C3F-4508-AC27-A420F06D1FB3}" type="presParOf" srcId="{055FF7E8-8FF4-4203-8891-A1B284B00AC4}" destId="{AD8AD3BE-F7F4-4070-B313-8DAD69F86434}" srcOrd="4" destOrd="0" presId="urn:microsoft.com/office/officeart/2005/8/layout/pyramid2"/>
    <dgm:cxn modelId="{3AE2D072-00E8-4FBD-8D88-BA333DBD9FF3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4AFCAE0-4303-4A98-A885-6289DD93C585}" type="doc">
      <dgm:prSet loTypeId="urn:microsoft.com/office/officeart/2011/layout/HexagonRadial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G"/>
        </a:p>
      </dgm:t>
    </dgm:pt>
    <dgm:pt modelId="{E5B14952-9751-4CDE-9235-B7EF400F7C3B}">
      <dgm:prSet phldrT="[Text]" custT="1"/>
      <dgm:spPr/>
      <dgm:t>
        <a:bodyPr/>
        <a:lstStyle/>
        <a:p>
          <a:r>
            <a:rPr lang="en-SG" sz="1200" b="1"/>
            <a:t>Angular 7</a:t>
          </a:r>
          <a:endParaRPr lang="en-SG" sz="1200"/>
        </a:p>
      </dgm:t>
    </dgm:pt>
    <dgm:pt modelId="{5A2C2CDA-AAB4-46AB-A71A-508FA581A7F3}" type="parTrans" cxnId="{96819A1B-CDE6-498A-BA8B-2E0646B04E0D}">
      <dgm:prSet/>
      <dgm:spPr/>
      <dgm:t>
        <a:bodyPr/>
        <a:lstStyle/>
        <a:p>
          <a:endParaRPr lang="en-SG" sz="1000"/>
        </a:p>
      </dgm:t>
    </dgm:pt>
    <dgm:pt modelId="{5BFE53C0-162A-4041-83C8-DE455D4094B6}" type="sibTrans" cxnId="{96819A1B-CDE6-498A-BA8B-2E0646B04E0D}">
      <dgm:prSet/>
      <dgm:spPr/>
      <dgm:t>
        <a:bodyPr/>
        <a:lstStyle/>
        <a:p>
          <a:endParaRPr lang="en-SG" sz="1000"/>
        </a:p>
      </dgm:t>
    </dgm:pt>
    <dgm:pt modelId="{14F2D2E7-5CDA-404F-A1FE-D108B590CD26}">
      <dgm:prSet phldrT="[Text]" custT="1"/>
      <dgm:spPr/>
      <dgm:t>
        <a:bodyPr/>
        <a:lstStyle/>
        <a:p>
          <a:r>
            <a:rPr lang="en-SG" sz="1000" b="1"/>
            <a:t>Single Page Application</a:t>
          </a:r>
          <a:endParaRPr lang="en-SG" sz="1000"/>
        </a:p>
      </dgm:t>
    </dgm:pt>
    <dgm:pt modelId="{00C3431C-A50F-43F3-B6FF-4C4238CBBFF7}" type="parTrans" cxnId="{49CDF747-CB14-46D1-BA43-46077E78F506}">
      <dgm:prSet/>
      <dgm:spPr/>
      <dgm:t>
        <a:bodyPr/>
        <a:lstStyle/>
        <a:p>
          <a:endParaRPr lang="en-SG" sz="1000"/>
        </a:p>
      </dgm:t>
    </dgm:pt>
    <dgm:pt modelId="{3B5C5D1F-C6A9-48DE-99A0-6F7415C4D72D}" type="sibTrans" cxnId="{49CDF747-CB14-46D1-BA43-46077E78F506}">
      <dgm:prSet/>
      <dgm:spPr/>
      <dgm:t>
        <a:bodyPr/>
        <a:lstStyle/>
        <a:p>
          <a:endParaRPr lang="en-SG" sz="1000"/>
        </a:p>
      </dgm:t>
    </dgm:pt>
    <dgm:pt modelId="{8F770D8C-BDDE-477B-B8F6-D3C91E444C8B}">
      <dgm:prSet phldrT="[Text]" custT="1"/>
      <dgm:spPr/>
      <dgm:t>
        <a:bodyPr/>
        <a:lstStyle/>
        <a:p>
          <a:r>
            <a:rPr lang="en-SG" sz="1000" b="1"/>
            <a:t>Reactive and faster response to the web application.</a:t>
          </a:r>
          <a:endParaRPr lang="en-SG" sz="1000"/>
        </a:p>
      </dgm:t>
    </dgm:pt>
    <dgm:pt modelId="{359EEEE0-F98A-47C9-BD7F-733F654BA4E2}" type="parTrans" cxnId="{77465500-A967-4121-973B-D3D6D2AD3B00}">
      <dgm:prSet/>
      <dgm:spPr/>
      <dgm:t>
        <a:bodyPr/>
        <a:lstStyle/>
        <a:p>
          <a:endParaRPr lang="en-SG" sz="1000"/>
        </a:p>
      </dgm:t>
    </dgm:pt>
    <dgm:pt modelId="{F9BCA51E-8E86-4E50-904B-9AB109EF3E23}" type="sibTrans" cxnId="{77465500-A967-4121-973B-D3D6D2AD3B00}">
      <dgm:prSet/>
      <dgm:spPr/>
      <dgm:t>
        <a:bodyPr/>
        <a:lstStyle/>
        <a:p>
          <a:endParaRPr lang="en-SG" sz="1000"/>
        </a:p>
      </dgm:t>
    </dgm:pt>
    <dgm:pt modelId="{0270A736-703A-4B49-A18E-CD3B52E84F39}">
      <dgm:prSet phldrT="[Text]" custT="1"/>
      <dgm:spPr/>
      <dgm:t>
        <a:bodyPr/>
        <a:lstStyle/>
        <a:p>
          <a:r>
            <a:rPr lang="en-SG" sz="1000" b="1"/>
            <a:t>Dynamically reload the current page rather than loading the  full page</a:t>
          </a:r>
          <a:endParaRPr lang="en-SG" sz="1000"/>
        </a:p>
      </dgm:t>
    </dgm:pt>
    <dgm:pt modelId="{9C1BDACD-5CBD-46FE-8BF5-5234025F735A}" type="parTrans" cxnId="{DD680ABF-8C8F-49D2-BEB3-0C85A5A77D47}">
      <dgm:prSet/>
      <dgm:spPr/>
      <dgm:t>
        <a:bodyPr/>
        <a:lstStyle/>
        <a:p>
          <a:endParaRPr lang="en-SG" sz="1000"/>
        </a:p>
      </dgm:t>
    </dgm:pt>
    <dgm:pt modelId="{6D040CAD-CC5D-4DC9-811A-26B23370E5E5}" type="sibTrans" cxnId="{DD680ABF-8C8F-49D2-BEB3-0C85A5A77D47}">
      <dgm:prSet/>
      <dgm:spPr/>
      <dgm:t>
        <a:bodyPr/>
        <a:lstStyle/>
        <a:p>
          <a:endParaRPr lang="en-SG" sz="1000"/>
        </a:p>
      </dgm:t>
    </dgm:pt>
    <dgm:pt modelId="{60FB5E66-E4A4-4EC6-8E0B-4D44B47007B4}">
      <dgm:prSet phldrT="[Text]" custT="1"/>
      <dgm:spPr/>
      <dgm:t>
        <a:bodyPr/>
        <a:lstStyle/>
        <a:p>
          <a:r>
            <a:rPr lang="en-SG" sz="1100" b="1" i="0"/>
            <a:t>"[ ]" property binding</a:t>
          </a:r>
        </a:p>
        <a:p>
          <a:r>
            <a:rPr lang="en-SG" sz="1100" b="1" i="0"/>
            <a:t>"( )" event binding</a:t>
          </a:r>
          <a:endParaRPr lang="en-SG" sz="1100" b="1"/>
        </a:p>
      </dgm:t>
    </dgm:pt>
    <dgm:pt modelId="{C6D5AE03-7317-4020-A5C7-CCC72B5DEC9A}" type="parTrans" cxnId="{AF669830-6711-411C-9AD7-0FE9CAE5C50A}">
      <dgm:prSet/>
      <dgm:spPr/>
      <dgm:t>
        <a:bodyPr/>
        <a:lstStyle/>
        <a:p>
          <a:endParaRPr lang="en-SG" sz="1000"/>
        </a:p>
      </dgm:t>
    </dgm:pt>
    <dgm:pt modelId="{227001AB-5ED5-4FA7-8ED0-E66AC1D1768B}" type="sibTrans" cxnId="{AF669830-6711-411C-9AD7-0FE9CAE5C50A}">
      <dgm:prSet/>
      <dgm:spPr/>
      <dgm:t>
        <a:bodyPr/>
        <a:lstStyle/>
        <a:p>
          <a:endParaRPr lang="en-SG" sz="1000"/>
        </a:p>
      </dgm:t>
    </dgm:pt>
    <dgm:pt modelId="{19191566-5EF2-498A-96A5-E96D819E8ED8}">
      <dgm:prSet phldrT="[Text]" custT="1"/>
      <dgm:spPr/>
      <dgm:t>
        <a:bodyPr/>
        <a:lstStyle/>
        <a:p>
          <a:r>
            <a:rPr lang="en-SG" sz="1000" b="1"/>
            <a:t>“</a:t>
          </a:r>
          <a:r>
            <a:rPr lang="en-SG" sz="1050" b="1"/>
            <a:t>Type-script</a:t>
          </a:r>
          <a:r>
            <a:rPr lang="en-SG" sz="1000" b="1"/>
            <a:t>” based open source full stack web application framework</a:t>
          </a:r>
          <a:endParaRPr lang="en-SG" sz="1000"/>
        </a:p>
      </dgm:t>
    </dgm:pt>
    <dgm:pt modelId="{79C4B6F7-D8F0-445A-AC5B-A8D9D6E08652}" type="parTrans" cxnId="{74E22EC0-55AB-47C4-BEEA-538E9D740528}">
      <dgm:prSet/>
      <dgm:spPr/>
      <dgm:t>
        <a:bodyPr/>
        <a:lstStyle/>
        <a:p>
          <a:endParaRPr lang="en-SG" sz="1000"/>
        </a:p>
      </dgm:t>
    </dgm:pt>
    <dgm:pt modelId="{537B0A35-0AC0-46BD-91E8-D41E32FF5D8C}" type="sibTrans" cxnId="{74E22EC0-55AB-47C4-BEEA-538E9D740528}">
      <dgm:prSet/>
      <dgm:spPr/>
      <dgm:t>
        <a:bodyPr/>
        <a:lstStyle/>
        <a:p>
          <a:endParaRPr lang="en-SG" sz="1000"/>
        </a:p>
      </dgm:t>
    </dgm:pt>
    <dgm:pt modelId="{F4E59248-0834-4F8F-9366-26C3902972E3}">
      <dgm:prSet phldrT="[Text]" phldr="1"/>
      <dgm:spPr/>
      <dgm:t>
        <a:bodyPr/>
        <a:lstStyle/>
        <a:p>
          <a:endParaRPr lang="en-SG" sz="1000"/>
        </a:p>
      </dgm:t>
    </dgm:pt>
    <dgm:pt modelId="{AEC6B604-E134-4FB1-B6BF-4E8B3AF1EA28}" type="parTrans" cxnId="{984C82F2-A239-44DE-B124-7733A1F7EFD2}">
      <dgm:prSet/>
      <dgm:spPr/>
      <dgm:t>
        <a:bodyPr/>
        <a:lstStyle/>
        <a:p>
          <a:endParaRPr lang="en-SG" sz="1000"/>
        </a:p>
      </dgm:t>
    </dgm:pt>
    <dgm:pt modelId="{0B207D62-1FBF-4426-A213-C424A8220CA7}" type="sibTrans" cxnId="{984C82F2-A239-44DE-B124-7733A1F7EFD2}">
      <dgm:prSet/>
      <dgm:spPr/>
      <dgm:t>
        <a:bodyPr/>
        <a:lstStyle/>
        <a:p>
          <a:endParaRPr lang="en-SG" sz="1000"/>
        </a:p>
      </dgm:t>
    </dgm:pt>
    <dgm:pt modelId="{8EC08962-EB20-4280-AC31-37C31D227F89}">
      <dgm:prSet custT="1"/>
      <dgm:spPr/>
      <dgm:t>
        <a:bodyPr/>
        <a:lstStyle/>
        <a:p>
          <a:r>
            <a:rPr lang="en-US" sz="1000" b="1"/>
            <a:t>Instead of scope and controlle, Angular uses hierarchy of components as its primary architectural characteristic.</a:t>
          </a:r>
          <a:endParaRPr lang="en-SG" sz="1000" b="1"/>
        </a:p>
      </dgm:t>
    </dgm:pt>
    <dgm:pt modelId="{67C7008E-470F-4DA1-8955-A0639F9B3484}" type="parTrans" cxnId="{445F93C4-EEEE-42ED-8123-7A15C93AEFAD}">
      <dgm:prSet/>
      <dgm:spPr/>
      <dgm:t>
        <a:bodyPr/>
        <a:lstStyle/>
        <a:p>
          <a:endParaRPr lang="en-SG" sz="1000"/>
        </a:p>
      </dgm:t>
    </dgm:pt>
    <dgm:pt modelId="{C46CB56C-C5B2-4FC0-947B-3EB64D29495E}" type="sibTrans" cxnId="{445F93C4-EEEE-42ED-8123-7A15C93AEFAD}">
      <dgm:prSet/>
      <dgm:spPr/>
      <dgm:t>
        <a:bodyPr/>
        <a:lstStyle/>
        <a:p>
          <a:endParaRPr lang="en-SG" sz="1000"/>
        </a:p>
      </dgm:t>
    </dgm:pt>
    <dgm:pt modelId="{23F65EC3-2802-47EB-BE74-386C63FC4D70}" type="pres">
      <dgm:prSet presAssocID="{64AFCAE0-4303-4A98-A885-6289DD93C585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  <dgm:t>
        <a:bodyPr/>
        <a:lstStyle/>
        <a:p>
          <a:endParaRPr lang="en-SG"/>
        </a:p>
      </dgm:t>
    </dgm:pt>
    <dgm:pt modelId="{5B7A8417-E06C-4F61-BD03-3F92922EDEDC}" type="pres">
      <dgm:prSet presAssocID="{E5B14952-9751-4CDE-9235-B7EF400F7C3B}" presName="Parent" presStyleLbl="node0" presStyleIdx="0" presStyleCnt="1">
        <dgm:presLayoutVars>
          <dgm:chMax val="6"/>
          <dgm:chPref val="6"/>
        </dgm:presLayoutVars>
      </dgm:prSet>
      <dgm:spPr/>
      <dgm:t>
        <a:bodyPr/>
        <a:lstStyle/>
        <a:p>
          <a:endParaRPr lang="en-SG"/>
        </a:p>
      </dgm:t>
    </dgm:pt>
    <dgm:pt modelId="{EC659796-F721-46EB-A3CE-17732D1D3424}" type="pres">
      <dgm:prSet presAssocID="{14F2D2E7-5CDA-404F-A1FE-D108B590CD26}" presName="Accent1" presStyleCnt="0"/>
      <dgm:spPr/>
    </dgm:pt>
    <dgm:pt modelId="{028A9E19-230E-4628-BD60-392151CF0E4F}" type="pres">
      <dgm:prSet presAssocID="{14F2D2E7-5CDA-404F-A1FE-D108B590CD26}" presName="Accent" presStyleLbl="bgShp" presStyleIdx="0" presStyleCnt="6"/>
      <dgm:spPr/>
    </dgm:pt>
    <dgm:pt modelId="{F46DA02D-79FE-405A-BD42-C3396645CDC9}" type="pres">
      <dgm:prSet presAssocID="{14F2D2E7-5CDA-404F-A1FE-D108B590CD26}" presName="Child1" presStyleLbl="node1" presStyleIdx="0" presStyleCnt="6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0661BF54-FDF4-409E-AE9C-F72DAD6A0C92}" type="pres">
      <dgm:prSet presAssocID="{8F770D8C-BDDE-477B-B8F6-D3C91E444C8B}" presName="Accent2" presStyleCnt="0"/>
      <dgm:spPr/>
    </dgm:pt>
    <dgm:pt modelId="{E76659CF-7969-4BB0-B5CC-F73EFDC990BA}" type="pres">
      <dgm:prSet presAssocID="{8F770D8C-BDDE-477B-B8F6-D3C91E444C8B}" presName="Accent" presStyleLbl="bgShp" presStyleIdx="1" presStyleCnt="6"/>
      <dgm:spPr/>
    </dgm:pt>
    <dgm:pt modelId="{5668EF77-1EB8-432B-A7C3-3110F24395BA}" type="pres">
      <dgm:prSet presAssocID="{8F770D8C-BDDE-477B-B8F6-D3C91E444C8B}" presName="Child2" presStyleLbl="node1" presStyleIdx="1" presStyleCnt="6" custScaleX="154454" custScaleY="79287" custLinFactNeighborX="10951" custLinFactNeighborY="463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65142580-C6BE-4C05-8596-D5910F2850D1}" type="pres">
      <dgm:prSet presAssocID="{0270A736-703A-4B49-A18E-CD3B52E84F39}" presName="Accent3" presStyleCnt="0"/>
      <dgm:spPr/>
    </dgm:pt>
    <dgm:pt modelId="{924C379A-0BD3-473E-B287-6C49874C94CE}" type="pres">
      <dgm:prSet presAssocID="{0270A736-703A-4B49-A18E-CD3B52E84F39}" presName="Accent" presStyleLbl="bgShp" presStyleIdx="2" presStyleCnt="6"/>
      <dgm:spPr/>
    </dgm:pt>
    <dgm:pt modelId="{6F5F8F23-528F-417A-8CD1-F0E376001CCB}" type="pres">
      <dgm:prSet presAssocID="{0270A736-703A-4B49-A18E-CD3B52E84F39}" presName="Child3" presStyleLbl="node1" presStyleIdx="2" presStyleCnt="6" custScaleX="180822" custLinFactNeighborY="-5211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315F9108-12FB-498E-ABFF-A5F0CF0AA3A6}" type="pres">
      <dgm:prSet presAssocID="{60FB5E66-E4A4-4EC6-8E0B-4D44B47007B4}" presName="Accent4" presStyleCnt="0"/>
      <dgm:spPr/>
    </dgm:pt>
    <dgm:pt modelId="{1237468D-538D-4BE9-889D-C1E5DEBFB502}" type="pres">
      <dgm:prSet presAssocID="{60FB5E66-E4A4-4EC6-8E0B-4D44B47007B4}" presName="Accent" presStyleLbl="bgShp" presStyleIdx="3" presStyleCnt="6"/>
      <dgm:spPr/>
    </dgm:pt>
    <dgm:pt modelId="{C3592D5A-DA11-4A60-807A-9628E8885518}" type="pres">
      <dgm:prSet presAssocID="{60FB5E66-E4A4-4EC6-8E0B-4D44B47007B4}" presName="Child4" presStyleLbl="node1" presStyleIdx="3" presStyleCnt="6" custScaleX="131567" custLinFactNeighborX="17715" custLinFactNeighborY="24571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9F883045-DA40-446F-873F-970650B7DA77}" type="pres">
      <dgm:prSet presAssocID="{19191566-5EF2-498A-96A5-E96D819E8ED8}" presName="Accent5" presStyleCnt="0"/>
      <dgm:spPr/>
    </dgm:pt>
    <dgm:pt modelId="{FEC91E99-A5B0-468B-8DAF-E2F5FD33092D}" type="pres">
      <dgm:prSet presAssocID="{19191566-5EF2-498A-96A5-E96D819E8ED8}" presName="Accent" presStyleLbl="bgShp" presStyleIdx="4" presStyleCnt="6"/>
      <dgm:spPr/>
    </dgm:pt>
    <dgm:pt modelId="{E7B952AF-B2CD-4DA6-8171-8B8568AF944B}" type="pres">
      <dgm:prSet presAssocID="{19191566-5EF2-498A-96A5-E96D819E8ED8}" presName="Child5" presStyleLbl="node1" presStyleIdx="4" presStyleCnt="6" custScaleX="181862" custScaleY="81708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81ABE508-189E-4C3F-88B1-A0CD48521771}" type="pres">
      <dgm:prSet presAssocID="{8EC08962-EB20-4280-AC31-37C31D227F89}" presName="Accent6" presStyleCnt="0"/>
      <dgm:spPr/>
    </dgm:pt>
    <dgm:pt modelId="{5B1E3F62-1EC8-49E8-B4F0-85B24AFC93E4}" type="pres">
      <dgm:prSet presAssocID="{8EC08962-EB20-4280-AC31-37C31D227F89}" presName="Accent" presStyleLbl="bgShp" presStyleIdx="5" presStyleCnt="6"/>
      <dgm:spPr/>
    </dgm:pt>
    <dgm:pt modelId="{7BD35DE6-9AB0-4888-9FD8-08886CC356BF}" type="pres">
      <dgm:prSet presAssocID="{8EC08962-EB20-4280-AC31-37C31D227F89}" presName="Child6" presStyleLbl="node1" presStyleIdx="5" presStyleCnt="6" custScaleX="160303" custScaleY="9230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n-SG"/>
        </a:p>
      </dgm:t>
    </dgm:pt>
  </dgm:ptLst>
  <dgm:cxnLst>
    <dgm:cxn modelId="{376623C1-D88F-4143-A140-BF91AE0B6965}" type="presOf" srcId="{14F2D2E7-5CDA-404F-A1FE-D108B590CD26}" destId="{F46DA02D-79FE-405A-BD42-C3396645CDC9}" srcOrd="0" destOrd="0" presId="urn:microsoft.com/office/officeart/2011/layout/HexagonRadial"/>
    <dgm:cxn modelId="{B6119EA3-EC66-407B-909B-7EF57F8B6274}" type="presOf" srcId="{64AFCAE0-4303-4A98-A885-6289DD93C585}" destId="{23F65EC3-2802-47EB-BE74-386C63FC4D70}" srcOrd="0" destOrd="0" presId="urn:microsoft.com/office/officeart/2011/layout/HexagonRadial"/>
    <dgm:cxn modelId="{9DC95953-3756-451A-959F-E46A5F4F7651}" type="presOf" srcId="{E5B14952-9751-4CDE-9235-B7EF400F7C3B}" destId="{5B7A8417-E06C-4F61-BD03-3F92922EDEDC}" srcOrd="0" destOrd="0" presId="urn:microsoft.com/office/officeart/2011/layout/HexagonRadial"/>
    <dgm:cxn modelId="{CBD2DD7A-F112-45D4-A7AE-B6FBAF02286E}" type="presOf" srcId="{8EC08962-EB20-4280-AC31-37C31D227F89}" destId="{7BD35DE6-9AB0-4888-9FD8-08886CC356BF}" srcOrd="0" destOrd="0" presId="urn:microsoft.com/office/officeart/2011/layout/HexagonRadial"/>
    <dgm:cxn modelId="{984C82F2-A239-44DE-B124-7733A1F7EFD2}" srcId="{E5B14952-9751-4CDE-9235-B7EF400F7C3B}" destId="{F4E59248-0834-4F8F-9366-26C3902972E3}" srcOrd="6" destOrd="0" parTransId="{AEC6B604-E134-4FB1-B6BF-4E8B3AF1EA28}" sibTransId="{0B207D62-1FBF-4426-A213-C424A8220CA7}"/>
    <dgm:cxn modelId="{77465500-A967-4121-973B-D3D6D2AD3B00}" srcId="{E5B14952-9751-4CDE-9235-B7EF400F7C3B}" destId="{8F770D8C-BDDE-477B-B8F6-D3C91E444C8B}" srcOrd="1" destOrd="0" parTransId="{359EEEE0-F98A-47C9-BD7F-733F654BA4E2}" sibTransId="{F9BCA51E-8E86-4E50-904B-9AB109EF3E23}"/>
    <dgm:cxn modelId="{D9084206-03CE-4222-A328-FCA07F7392F5}" type="presOf" srcId="{19191566-5EF2-498A-96A5-E96D819E8ED8}" destId="{E7B952AF-B2CD-4DA6-8171-8B8568AF944B}" srcOrd="0" destOrd="0" presId="urn:microsoft.com/office/officeart/2011/layout/HexagonRadial"/>
    <dgm:cxn modelId="{DD680ABF-8C8F-49D2-BEB3-0C85A5A77D47}" srcId="{E5B14952-9751-4CDE-9235-B7EF400F7C3B}" destId="{0270A736-703A-4B49-A18E-CD3B52E84F39}" srcOrd="2" destOrd="0" parTransId="{9C1BDACD-5CBD-46FE-8BF5-5234025F735A}" sibTransId="{6D040CAD-CC5D-4DC9-811A-26B23370E5E5}"/>
    <dgm:cxn modelId="{96819A1B-CDE6-498A-BA8B-2E0646B04E0D}" srcId="{64AFCAE0-4303-4A98-A885-6289DD93C585}" destId="{E5B14952-9751-4CDE-9235-B7EF400F7C3B}" srcOrd="0" destOrd="0" parTransId="{5A2C2CDA-AAB4-46AB-A71A-508FA581A7F3}" sibTransId="{5BFE53C0-162A-4041-83C8-DE455D4094B6}"/>
    <dgm:cxn modelId="{49CDF747-CB14-46D1-BA43-46077E78F506}" srcId="{E5B14952-9751-4CDE-9235-B7EF400F7C3B}" destId="{14F2D2E7-5CDA-404F-A1FE-D108B590CD26}" srcOrd="0" destOrd="0" parTransId="{00C3431C-A50F-43F3-B6FF-4C4238CBBFF7}" sibTransId="{3B5C5D1F-C6A9-48DE-99A0-6F7415C4D72D}"/>
    <dgm:cxn modelId="{E1F2F63E-12EE-41BA-A809-3365570D1307}" type="presOf" srcId="{8F770D8C-BDDE-477B-B8F6-D3C91E444C8B}" destId="{5668EF77-1EB8-432B-A7C3-3110F24395BA}" srcOrd="0" destOrd="0" presId="urn:microsoft.com/office/officeart/2011/layout/HexagonRadial"/>
    <dgm:cxn modelId="{3B891A87-3BB3-45A8-862A-95285CF5B45C}" type="presOf" srcId="{0270A736-703A-4B49-A18E-CD3B52E84F39}" destId="{6F5F8F23-528F-417A-8CD1-F0E376001CCB}" srcOrd="0" destOrd="0" presId="urn:microsoft.com/office/officeart/2011/layout/HexagonRadial"/>
    <dgm:cxn modelId="{74E22EC0-55AB-47C4-BEEA-538E9D740528}" srcId="{E5B14952-9751-4CDE-9235-B7EF400F7C3B}" destId="{19191566-5EF2-498A-96A5-E96D819E8ED8}" srcOrd="4" destOrd="0" parTransId="{79C4B6F7-D8F0-445A-AC5B-A8D9D6E08652}" sibTransId="{537B0A35-0AC0-46BD-91E8-D41E32FF5D8C}"/>
    <dgm:cxn modelId="{242F14DD-9490-42FF-BD5B-CEE84766B5E6}" type="presOf" srcId="{60FB5E66-E4A4-4EC6-8E0B-4D44B47007B4}" destId="{C3592D5A-DA11-4A60-807A-9628E8885518}" srcOrd="0" destOrd="0" presId="urn:microsoft.com/office/officeart/2011/layout/HexagonRadial"/>
    <dgm:cxn modelId="{445F93C4-EEEE-42ED-8123-7A15C93AEFAD}" srcId="{E5B14952-9751-4CDE-9235-B7EF400F7C3B}" destId="{8EC08962-EB20-4280-AC31-37C31D227F89}" srcOrd="5" destOrd="0" parTransId="{67C7008E-470F-4DA1-8955-A0639F9B3484}" sibTransId="{C46CB56C-C5B2-4FC0-947B-3EB64D29495E}"/>
    <dgm:cxn modelId="{AF669830-6711-411C-9AD7-0FE9CAE5C50A}" srcId="{E5B14952-9751-4CDE-9235-B7EF400F7C3B}" destId="{60FB5E66-E4A4-4EC6-8E0B-4D44B47007B4}" srcOrd="3" destOrd="0" parTransId="{C6D5AE03-7317-4020-A5C7-CCC72B5DEC9A}" sibTransId="{227001AB-5ED5-4FA7-8ED0-E66AC1D1768B}"/>
    <dgm:cxn modelId="{08D6E664-C51E-4980-A6D2-65A78989BCFF}" type="presParOf" srcId="{23F65EC3-2802-47EB-BE74-386C63FC4D70}" destId="{5B7A8417-E06C-4F61-BD03-3F92922EDEDC}" srcOrd="0" destOrd="0" presId="urn:microsoft.com/office/officeart/2011/layout/HexagonRadial"/>
    <dgm:cxn modelId="{F27DE969-1DE3-4788-8524-C0B4386BDBC6}" type="presParOf" srcId="{23F65EC3-2802-47EB-BE74-386C63FC4D70}" destId="{EC659796-F721-46EB-A3CE-17732D1D3424}" srcOrd="1" destOrd="0" presId="urn:microsoft.com/office/officeart/2011/layout/HexagonRadial"/>
    <dgm:cxn modelId="{DDFA09B7-6D2D-47BE-907A-D1BDAE878F32}" type="presParOf" srcId="{EC659796-F721-46EB-A3CE-17732D1D3424}" destId="{028A9E19-230E-4628-BD60-392151CF0E4F}" srcOrd="0" destOrd="0" presId="urn:microsoft.com/office/officeart/2011/layout/HexagonRadial"/>
    <dgm:cxn modelId="{C22E9CFF-2433-41E7-AFAF-590045F2F973}" type="presParOf" srcId="{23F65EC3-2802-47EB-BE74-386C63FC4D70}" destId="{F46DA02D-79FE-405A-BD42-C3396645CDC9}" srcOrd="2" destOrd="0" presId="urn:microsoft.com/office/officeart/2011/layout/HexagonRadial"/>
    <dgm:cxn modelId="{3BC8D961-4388-432E-ABAB-9698142FD93A}" type="presParOf" srcId="{23F65EC3-2802-47EB-BE74-386C63FC4D70}" destId="{0661BF54-FDF4-409E-AE9C-F72DAD6A0C92}" srcOrd="3" destOrd="0" presId="urn:microsoft.com/office/officeart/2011/layout/HexagonRadial"/>
    <dgm:cxn modelId="{57E87598-D990-44B8-AA0C-90926213FE29}" type="presParOf" srcId="{0661BF54-FDF4-409E-AE9C-F72DAD6A0C92}" destId="{E76659CF-7969-4BB0-B5CC-F73EFDC990BA}" srcOrd="0" destOrd="0" presId="urn:microsoft.com/office/officeart/2011/layout/HexagonRadial"/>
    <dgm:cxn modelId="{5150C6DA-1B60-4216-9BEF-E5BA2AA2DA87}" type="presParOf" srcId="{23F65EC3-2802-47EB-BE74-386C63FC4D70}" destId="{5668EF77-1EB8-432B-A7C3-3110F24395BA}" srcOrd="4" destOrd="0" presId="urn:microsoft.com/office/officeart/2011/layout/HexagonRadial"/>
    <dgm:cxn modelId="{084873CD-0B5A-4201-BC39-93AB058C7920}" type="presParOf" srcId="{23F65EC3-2802-47EB-BE74-386C63FC4D70}" destId="{65142580-C6BE-4C05-8596-D5910F2850D1}" srcOrd="5" destOrd="0" presId="urn:microsoft.com/office/officeart/2011/layout/HexagonRadial"/>
    <dgm:cxn modelId="{2349D96F-F342-446E-ADC6-0E0866B1CA05}" type="presParOf" srcId="{65142580-C6BE-4C05-8596-D5910F2850D1}" destId="{924C379A-0BD3-473E-B287-6C49874C94CE}" srcOrd="0" destOrd="0" presId="urn:microsoft.com/office/officeart/2011/layout/HexagonRadial"/>
    <dgm:cxn modelId="{E213376C-87C0-45E8-9FD5-C822C187B4F4}" type="presParOf" srcId="{23F65EC3-2802-47EB-BE74-386C63FC4D70}" destId="{6F5F8F23-528F-417A-8CD1-F0E376001CCB}" srcOrd="6" destOrd="0" presId="urn:microsoft.com/office/officeart/2011/layout/HexagonRadial"/>
    <dgm:cxn modelId="{854C5730-9ECE-4767-98C1-9CB0D9A5FBBA}" type="presParOf" srcId="{23F65EC3-2802-47EB-BE74-386C63FC4D70}" destId="{315F9108-12FB-498E-ABFF-A5F0CF0AA3A6}" srcOrd="7" destOrd="0" presId="urn:microsoft.com/office/officeart/2011/layout/HexagonRadial"/>
    <dgm:cxn modelId="{09E0720A-5649-4077-A911-598B3454557D}" type="presParOf" srcId="{315F9108-12FB-498E-ABFF-A5F0CF0AA3A6}" destId="{1237468D-538D-4BE9-889D-C1E5DEBFB502}" srcOrd="0" destOrd="0" presId="urn:microsoft.com/office/officeart/2011/layout/HexagonRadial"/>
    <dgm:cxn modelId="{16102288-7446-4FA9-9D97-C35DAC8FC342}" type="presParOf" srcId="{23F65EC3-2802-47EB-BE74-386C63FC4D70}" destId="{C3592D5A-DA11-4A60-807A-9628E8885518}" srcOrd="8" destOrd="0" presId="urn:microsoft.com/office/officeart/2011/layout/HexagonRadial"/>
    <dgm:cxn modelId="{9450A4A9-D11A-4A24-9E88-8AA8CD0B7B6B}" type="presParOf" srcId="{23F65EC3-2802-47EB-BE74-386C63FC4D70}" destId="{9F883045-DA40-446F-873F-970650B7DA77}" srcOrd="9" destOrd="0" presId="urn:microsoft.com/office/officeart/2011/layout/HexagonRadial"/>
    <dgm:cxn modelId="{C9C4FB74-91EA-4E61-A66A-4C2ED4F391C0}" type="presParOf" srcId="{9F883045-DA40-446F-873F-970650B7DA77}" destId="{FEC91E99-A5B0-468B-8DAF-E2F5FD33092D}" srcOrd="0" destOrd="0" presId="urn:microsoft.com/office/officeart/2011/layout/HexagonRadial"/>
    <dgm:cxn modelId="{115D2ED1-AE7F-4E1D-92FD-0035921C957C}" type="presParOf" srcId="{23F65EC3-2802-47EB-BE74-386C63FC4D70}" destId="{E7B952AF-B2CD-4DA6-8171-8B8568AF944B}" srcOrd="10" destOrd="0" presId="urn:microsoft.com/office/officeart/2011/layout/HexagonRadial"/>
    <dgm:cxn modelId="{EFA2EDCD-FAFF-4704-8C1E-C9DE5C04444D}" type="presParOf" srcId="{23F65EC3-2802-47EB-BE74-386C63FC4D70}" destId="{81ABE508-189E-4C3F-88B1-A0CD48521771}" srcOrd="11" destOrd="0" presId="urn:microsoft.com/office/officeart/2011/layout/HexagonRadial"/>
    <dgm:cxn modelId="{696EF85B-6465-4EC4-93DC-18760B7F9292}" type="presParOf" srcId="{81ABE508-189E-4C3F-88B1-A0CD48521771}" destId="{5B1E3F62-1EC8-49E8-B4F0-85B24AFC93E4}" srcOrd="0" destOrd="0" presId="urn:microsoft.com/office/officeart/2011/layout/HexagonRadial"/>
    <dgm:cxn modelId="{248918FA-96D5-4B68-A10C-A12361228151}" type="presParOf" srcId="{23F65EC3-2802-47EB-BE74-386C63FC4D70}" destId="{7BD35DE6-9AB0-4888-9FD8-08886CC356BF}" srcOrd="12" destOrd="0" presId="urn:microsoft.com/office/officeart/2011/layout/HexagonRadial"/>
  </dgm:cxnLst>
  <dgm:bg/>
  <dgm:whole/>
  <dgm:extLst>
    <a:ext uri="http://schemas.microsoft.com/office/drawing/2008/diagram">
      <dsp:dataModelExt xmlns:dsp="http://schemas.microsoft.com/office/drawing/2008/diagram" relId="rId20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4E4F0EDC-C99C-4AAC-955F-4CC5FBD445BB}" type="presOf" srcId="{147C107B-6D67-4676-9DC6-28947FA60D1C}" destId="{0E9C09C5-2208-441B-93FE-6B31FB3B323E}" srcOrd="0" destOrd="0" presId="urn:microsoft.com/office/officeart/2008/layout/HorizontalMultiLevelHierarchy"/>
    <dgm:cxn modelId="{E31941DB-A231-4B06-8F6F-87D0F6C7351B}" type="presOf" srcId="{F76F7445-0B52-4806-88FD-4FA980CCF539}" destId="{704C8510-2EC7-4056-B044-6FB0A60BAFF0}" srcOrd="0" destOrd="0" presId="urn:microsoft.com/office/officeart/2008/layout/HorizontalMultiLevelHierarchy"/>
    <dgm:cxn modelId="{9B257DF7-5F5A-45D9-9FAA-E05586089B8B}" type="presOf" srcId="{29E20FB4-8B12-4CF3-B582-BB7E6BEEA593}" destId="{94E8C00E-3A6E-4E52-AB27-E17D94BDEFFD}" srcOrd="0" destOrd="0" presId="urn:microsoft.com/office/officeart/2008/layout/HorizontalMultiLevelHierarchy"/>
    <dgm:cxn modelId="{72E0A0AA-5DB5-42B3-9F36-1DA01D04F6A5}" type="presOf" srcId="{4C5D9ADA-A5B7-4DF4-A6BB-13F71CE975AB}" destId="{FB6C18BD-7974-4567-9793-9DD520BEB9B6}" srcOrd="0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F6617C7F-4AA9-4159-9D59-8A2717E3C248}" type="presOf" srcId="{B9781553-6A85-463A-9AFF-668D3D058DBF}" destId="{9998126D-6DF2-400A-9EAA-FE8BE8806F2C}" srcOrd="0" destOrd="0" presId="urn:microsoft.com/office/officeart/2008/layout/HorizontalMultiLevelHierarchy"/>
    <dgm:cxn modelId="{F5DCE685-2E7C-422B-A1A6-5103948B5804}" type="presOf" srcId="{5496568A-C033-4D49-B306-1E0E829BFC4F}" destId="{BEE3B8D0-2C8B-4C79-B3D5-348460D1F2C2}" srcOrd="0" destOrd="0" presId="urn:microsoft.com/office/officeart/2008/layout/HorizontalMultiLevelHierarchy"/>
    <dgm:cxn modelId="{E2ECC0EF-527B-4B66-BFD2-3B8DC24798E1}" type="presOf" srcId="{FCBBBDAA-DE6A-4A37-9E10-EB1464B07AB8}" destId="{4D7393BA-66E5-4E39-BAA4-EBBAE37B306D}" srcOrd="0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921A3E1C-D6C3-4BFC-A0BC-21100B05035F}" type="presOf" srcId="{29E20FB4-8B12-4CF3-B582-BB7E6BEEA593}" destId="{86D67F79-0582-4BFD-9700-2B5019CC0986}" srcOrd="1" destOrd="0" presId="urn:microsoft.com/office/officeart/2008/layout/HorizontalMultiLevelHierarchy"/>
    <dgm:cxn modelId="{5AFBC138-976E-41A1-81E8-1C74EE89B658}" type="presOf" srcId="{4878B74C-31B1-40FD-B375-95AA6DE27AA8}" destId="{5922799A-9D24-4839-9418-6F5E407DE4E6}" srcOrd="1" destOrd="0" presId="urn:microsoft.com/office/officeart/2008/layout/HorizontalMultiLevelHierarchy"/>
    <dgm:cxn modelId="{947640D3-F758-4417-BCB5-19773CD493C0}" type="presOf" srcId="{D95B67AC-3E51-4728-97A4-93815BDE91DA}" destId="{287DC066-0C72-46CB-BF3A-78D3BE8EDDE0}" srcOrd="1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1CFBB12E-59F1-47F3-BB95-4E5BE91A4FB4}" type="presOf" srcId="{406BCD98-2259-4D7D-936F-9939B9DBBA9E}" destId="{D32B9F23-70DC-4A1E-9673-EDE0630F384B}" srcOrd="1" destOrd="0" presId="urn:microsoft.com/office/officeart/2008/layout/HorizontalMultiLevelHierarchy"/>
    <dgm:cxn modelId="{2DF19453-28F5-4EB6-97F4-F5550FEB0856}" type="presOf" srcId="{406BCD98-2259-4D7D-936F-9939B9DBBA9E}" destId="{EE3AFA3C-4A12-4620-AA5E-2F294B8CED19}" srcOrd="0" destOrd="0" presId="urn:microsoft.com/office/officeart/2008/layout/HorizontalMultiLevelHierarchy"/>
    <dgm:cxn modelId="{2D21A5EB-547D-484A-8DEE-B0D083D36A98}" type="presOf" srcId="{5B732A5A-9CFA-4298-9F90-88D73447B3EF}" destId="{C17C6EDC-4DF8-4E26-A1FA-E09F4944752B}" srcOrd="1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2AEACA23-1A54-475C-BEF7-F30972BBE584}" type="presOf" srcId="{4878B74C-31B1-40FD-B375-95AA6DE27AA8}" destId="{AF65ADAD-A921-4AEF-BA26-5BBE8F1F8F41}" srcOrd="0" destOrd="0" presId="urn:microsoft.com/office/officeart/2008/layout/HorizontalMultiLevelHierarchy"/>
    <dgm:cxn modelId="{BDE9C7AB-6819-417B-8263-C11B190B94D5}" type="presOf" srcId="{133F69E0-7A07-4166-BBBA-2690646EEA6B}" destId="{C7CDF2B7-0A5B-4FEB-B2EC-D09EF24D0479}" srcOrd="0" destOrd="0" presId="urn:microsoft.com/office/officeart/2008/layout/HorizontalMultiLevelHierarchy"/>
    <dgm:cxn modelId="{123C014E-D1FA-4468-9797-6E840B6117C1}" type="presOf" srcId="{0A482D37-97D3-4932-A7EF-5D3B1BF5F276}" destId="{790A588B-8F06-4765-B0B4-C0CD886782BB}" srcOrd="0" destOrd="0" presId="urn:microsoft.com/office/officeart/2008/layout/HorizontalMultiLevelHierarchy"/>
    <dgm:cxn modelId="{FE0DBDBC-3E75-4BB4-8C85-4C988EB2DCB3}" type="presOf" srcId="{FCBBBDAA-DE6A-4A37-9E10-EB1464B07AB8}" destId="{6A52A90E-76E8-42EE-99EF-BC16FA8453DB}" srcOrd="1" destOrd="0" presId="urn:microsoft.com/office/officeart/2008/layout/HorizontalMultiLevelHierarchy"/>
    <dgm:cxn modelId="{93B320B9-3ABE-483C-9808-9C3388908897}" type="presOf" srcId="{97630B17-CF84-41E6-8B38-6DEA1789E88D}" destId="{FFBEBECA-6033-413F-8DF3-05876461C54C}" srcOrd="0" destOrd="0" presId="urn:microsoft.com/office/officeart/2008/layout/HorizontalMultiLevelHierarchy"/>
    <dgm:cxn modelId="{5E7D93B0-2E1A-4206-9785-F9EF6FAC5349}" type="presOf" srcId="{D95B67AC-3E51-4728-97A4-93815BDE91DA}" destId="{ADA5E682-AF6F-4A69-8BBF-C7585D1910E6}" srcOrd="0" destOrd="0" presId="urn:microsoft.com/office/officeart/2008/layout/HorizontalMultiLevelHierarchy"/>
    <dgm:cxn modelId="{D1C169C0-5D14-45B8-A618-8655B50AE5E8}" type="presOf" srcId="{0169F466-9D32-4FCC-B5DC-7AE307FCDD54}" destId="{71BDABCE-B597-43C1-B37C-8EA11A155C0C}" srcOrd="0" destOrd="0" presId="urn:microsoft.com/office/officeart/2008/layout/HorizontalMultiLevelHierarchy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3695C349-AB2F-47DD-8F9D-F54F85C324F2}" type="presOf" srcId="{4C5D9ADA-A5B7-4DF4-A6BB-13F71CE975AB}" destId="{052C5551-212C-44CD-8064-AAA3BD5CA9C2}" srcOrd="1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2F0A44D6-ED48-4632-B398-AC001E38FA80}" type="presOf" srcId="{D02F6072-34C1-4DF7-9DEA-516F3F3600C3}" destId="{431C6CCF-E4DD-4EB6-ACE5-8D328C0C78F6}" srcOrd="0" destOrd="0" presId="urn:microsoft.com/office/officeart/2008/layout/HorizontalMultiLevelHierarchy"/>
    <dgm:cxn modelId="{7D7268F4-EF16-4F37-A708-95CF7849489A}" type="presOf" srcId="{5B732A5A-9CFA-4298-9F90-88D73447B3EF}" destId="{E886CCD7-77A5-4C96-AD03-BAFDA1637C69}" srcOrd="0" destOrd="0" presId="urn:microsoft.com/office/officeart/2008/layout/HorizontalMultiLevelHierarchy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C56D902D-0867-4C90-B6F6-D64D23DA99A2}" type="presOf" srcId="{8983E484-19F7-42E8-B8C2-51CBB672D79D}" destId="{0D0B689E-C144-49A1-B33F-530CE8BF06B1}" srcOrd="0" destOrd="0" presId="urn:microsoft.com/office/officeart/2008/layout/HorizontalMultiLevelHierarchy"/>
    <dgm:cxn modelId="{C03364D5-731B-4848-9E7C-6858C3A35D6F}" type="presOf" srcId="{C242236A-57B8-49E1-A433-9CEBB986340E}" destId="{AA09B647-5822-49AB-A3D9-862B4CA65821}" srcOrd="0" destOrd="0" presId="urn:microsoft.com/office/officeart/2008/layout/HorizontalMultiLevelHierarchy"/>
    <dgm:cxn modelId="{01B72CFD-0B3C-450F-918A-3C3338951BB6}" type="presOf" srcId="{97630B17-CF84-41E6-8B38-6DEA1789E88D}" destId="{B321C532-EBE8-4118-9F73-01565752CA89}" srcOrd="1" destOrd="0" presId="urn:microsoft.com/office/officeart/2008/layout/HorizontalMultiLevelHierarchy"/>
    <dgm:cxn modelId="{07E789A8-B75E-4835-A66B-5FE412AE7D61}" type="presParOf" srcId="{0D0B689E-C144-49A1-B33F-530CE8BF06B1}" destId="{2AF8B996-3F74-49D2-8263-DCE112895E60}" srcOrd="0" destOrd="0" presId="urn:microsoft.com/office/officeart/2008/layout/HorizontalMultiLevelHierarchy"/>
    <dgm:cxn modelId="{09AEB8E2-827D-4DA7-81F0-26BA8575884C}" type="presParOf" srcId="{2AF8B996-3F74-49D2-8263-DCE112895E60}" destId="{431C6CCF-E4DD-4EB6-ACE5-8D328C0C78F6}" srcOrd="0" destOrd="0" presId="urn:microsoft.com/office/officeart/2008/layout/HorizontalMultiLevelHierarchy"/>
    <dgm:cxn modelId="{28180FB3-1550-491A-B1BA-A948962D69A2}" type="presParOf" srcId="{2AF8B996-3F74-49D2-8263-DCE112895E60}" destId="{089E5F9B-5D69-4906-8EDB-094ED37CE594}" srcOrd="1" destOrd="0" presId="urn:microsoft.com/office/officeart/2008/layout/HorizontalMultiLevelHierarchy"/>
    <dgm:cxn modelId="{53F4C093-7384-4F29-A475-1254279B64A7}" type="presParOf" srcId="{089E5F9B-5D69-4906-8EDB-094ED37CE594}" destId="{94E8C00E-3A6E-4E52-AB27-E17D94BDEFFD}" srcOrd="0" destOrd="0" presId="urn:microsoft.com/office/officeart/2008/layout/HorizontalMultiLevelHierarchy"/>
    <dgm:cxn modelId="{956A40E1-7B36-4815-B8E1-EDDB51645BDA}" type="presParOf" srcId="{94E8C00E-3A6E-4E52-AB27-E17D94BDEFFD}" destId="{86D67F79-0582-4BFD-9700-2B5019CC0986}" srcOrd="0" destOrd="0" presId="urn:microsoft.com/office/officeart/2008/layout/HorizontalMultiLevelHierarchy"/>
    <dgm:cxn modelId="{5CCEFE80-4057-424D-AE9C-58AD7687B7C8}" type="presParOf" srcId="{089E5F9B-5D69-4906-8EDB-094ED37CE594}" destId="{AB3F622C-D107-4471-A9A1-AB382597F0ED}" srcOrd="1" destOrd="0" presId="urn:microsoft.com/office/officeart/2008/layout/HorizontalMultiLevelHierarchy"/>
    <dgm:cxn modelId="{1C467F44-0A68-4323-AAB2-F3F00B002E33}" type="presParOf" srcId="{AB3F622C-D107-4471-A9A1-AB382597F0ED}" destId="{C7CDF2B7-0A5B-4FEB-B2EC-D09EF24D0479}" srcOrd="0" destOrd="0" presId="urn:microsoft.com/office/officeart/2008/layout/HorizontalMultiLevelHierarchy"/>
    <dgm:cxn modelId="{E426BE45-2C21-414D-A689-3227D81C2D42}" type="presParOf" srcId="{AB3F622C-D107-4471-A9A1-AB382597F0ED}" destId="{2A40BED9-3EB3-4D55-8C0D-4C1652CC59D2}" srcOrd="1" destOrd="0" presId="urn:microsoft.com/office/officeart/2008/layout/HorizontalMultiLevelHierarchy"/>
    <dgm:cxn modelId="{9552F4A5-C65D-4F98-BAB0-0D9274D8F952}" type="presParOf" srcId="{089E5F9B-5D69-4906-8EDB-094ED37CE594}" destId="{FB6C18BD-7974-4567-9793-9DD520BEB9B6}" srcOrd="2" destOrd="0" presId="urn:microsoft.com/office/officeart/2008/layout/HorizontalMultiLevelHierarchy"/>
    <dgm:cxn modelId="{73334E19-8C31-4AA1-AC66-85572604FD14}" type="presParOf" srcId="{FB6C18BD-7974-4567-9793-9DD520BEB9B6}" destId="{052C5551-212C-44CD-8064-AAA3BD5CA9C2}" srcOrd="0" destOrd="0" presId="urn:microsoft.com/office/officeart/2008/layout/HorizontalMultiLevelHierarchy"/>
    <dgm:cxn modelId="{B25ED393-CC19-41CF-AF06-31F4FCEA0E96}" type="presParOf" srcId="{089E5F9B-5D69-4906-8EDB-094ED37CE594}" destId="{8D51DB34-A97F-40C4-B9D1-124E811FCC31}" srcOrd="3" destOrd="0" presId="urn:microsoft.com/office/officeart/2008/layout/HorizontalMultiLevelHierarchy"/>
    <dgm:cxn modelId="{864817EA-8A4C-43B8-9388-461AA1053A75}" type="presParOf" srcId="{8D51DB34-A97F-40C4-B9D1-124E811FCC31}" destId="{704C8510-2EC7-4056-B044-6FB0A60BAFF0}" srcOrd="0" destOrd="0" presId="urn:microsoft.com/office/officeart/2008/layout/HorizontalMultiLevelHierarchy"/>
    <dgm:cxn modelId="{995AB72B-C592-4850-862D-683ECA164F4F}" type="presParOf" srcId="{8D51DB34-A97F-40C4-B9D1-124E811FCC31}" destId="{3BA84D5A-BDE9-4551-93BC-FEED65AC25BF}" srcOrd="1" destOrd="0" presId="urn:microsoft.com/office/officeart/2008/layout/HorizontalMultiLevelHierarchy"/>
    <dgm:cxn modelId="{96FBA9BB-7305-425D-952D-7EEFDC39BA50}" type="presParOf" srcId="{089E5F9B-5D69-4906-8EDB-094ED37CE594}" destId="{4D7393BA-66E5-4E39-BAA4-EBBAE37B306D}" srcOrd="4" destOrd="0" presId="urn:microsoft.com/office/officeart/2008/layout/HorizontalMultiLevelHierarchy"/>
    <dgm:cxn modelId="{1C95C4A8-BCB1-481F-8FAC-8C34EA6CACA4}" type="presParOf" srcId="{4D7393BA-66E5-4E39-BAA4-EBBAE37B306D}" destId="{6A52A90E-76E8-42EE-99EF-BC16FA8453DB}" srcOrd="0" destOrd="0" presId="urn:microsoft.com/office/officeart/2008/layout/HorizontalMultiLevelHierarchy"/>
    <dgm:cxn modelId="{C9F8A138-33C2-4033-B394-E08A6714866B}" type="presParOf" srcId="{089E5F9B-5D69-4906-8EDB-094ED37CE594}" destId="{CB705B15-727F-4F41-9F25-AADA676BA063}" srcOrd="5" destOrd="0" presId="urn:microsoft.com/office/officeart/2008/layout/HorizontalMultiLevelHierarchy"/>
    <dgm:cxn modelId="{F1DB409D-990C-4A9B-9C4E-4DD9792413DE}" type="presParOf" srcId="{CB705B15-727F-4F41-9F25-AADA676BA063}" destId="{0E9C09C5-2208-441B-93FE-6B31FB3B323E}" srcOrd="0" destOrd="0" presId="urn:microsoft.com/office/officeart/2008/layout/HorizontalMultiLevelHierarchy"/>
    <dgm:cxn modelId="{6695BF44-2F21-4CDE-A206-1B334F097CD9}" type="presParOf" srcId="{CB705B15-727F-4F41-9F25-AADA676BA063}" destId="{F6650820-AE96-43EB-BB6C-03470C55A0D9}" srcOrd="1" destOrd="0" presId="urn:microsoft.com/office/officeart/2008/layout/HorizontalMultiLevelHierarchy"/>
    <dgm:cxn modelId="{E223DB1B-E343-4AAF-9196-8983A597AB21}" type="presParOf" srcId="{089E5F9B-5D69-4906-8EDB-094ED37CE594}" destId="{E886CCD7-77A5-4C96-AD03-BAFDA1637C69}" srcOrd="6" destOrd="0" presId="urn:microsoft.com/office/officeart/2008/layout/HorizontalMultiLevelHierarchy"/>
    <dgm:cxn modelId="{104ED338-C7F6-4A4A-BA4D-D582C86046F7}" type="presParOf" srcId="{E886CCD7-77A5-4C96-AD03-BAFDA1637C69}" destId="{C17C6EDC-4DF8-4E26-A1FA-E09F4944752B}" srcOrd="0" destOrd="0" presId="urn:microsoft.com/office/officeart/2008/layout/HorizontalMultiLevelHierarchy"/>
    <dgm:cxn modelId="{0E99FF3F-3A34-4024-A096-DA533D820CFF}" type="presParOf" srcId="{089E5F9B-5D69-4906-8EDB-094ED37CE594}" destId="{BBE480CC-F30A-4511-88EF-DD8DD4CF7806}" srcOrd="7" destOrd="0" presId="urn:microsoft.com/office/officeart/2008/layout/HorizontalMultiLevelHierarchy"/>
    <dgm:cxn modelId="{D518B465-B35F-484B-977D-8BBCC6D686AD}" type="presParOf" srcId="{BBE480CC-F30A-4511-88EF-DD8DD4CF7806}" destId="{9998126D-6DF2-400A-9EAA-FE8BE8806F2C}" srcOrd="0" destOrd="0" presId="urn:microsoft.com/office/officeart/2008/layout/HorizontalMultiLevelHierarchy"/>
    <dgm:cxn modelId="{8302814A-BD1C-4A5D-A772-66285A75013F}" type="presParOf" srcId="{BBE480CC-F30A-4511-88EF-DD8DD4CF7806}" destId="{B1CBD9A4-4F93-41E9-994E-0CF411958B36}" srcOrd="1" destOrd="0" presId="urn:microsoft.com/office/officeart/2008/layout/HorizontalMultiLevelHierarchy"/>
    <dgm:cxn modelId="{A7F77DD0-15AA-4B0E-B95D-BEE4CCABB526}" type="presParOf" srcId="{089E5F9B-5D69-4906-8EDB-094ED37CE594}" destId="{ADA5E682-AF6F-4A69-8BBF-C7585D1910E6}" srcOrd="8" destOrd="0" presId="urn:microsoft.com/office/officeart/2008/layout/HorizontalMultiLevelHierarchy"/>
    <dgm:cxn modelId="{E4646469-639F-4721-A2C0-ED0A6033BDE5}" type="presParOf" srcId="{ADA5E682-AF6F-4A69-8BBF-C7585D1910E6}" destId="{287DC066-0C72-46CB-BF3A-78D3BE8EDDE0}" srcOrd="0" destOrd="0" presId="urn:microsoft.com/office/officeart/2008/layout/HorizontalMultiLevelHierarchy"/>
    <dgm:cxn modelId="{8BE743C2-A00E-47BC-8941-D83E0B7C0DDD}" type="presParOf" srcId="{089E5F9B-5D69-4906-8EDB-094ED37CE594}" destId="{92896502-58BE-47D8-8F87-68058AFB2322}" srcOrd="9" destOrd="0" presId="urn:microsoft.com/office/officeart/2008/layout/HorizontalMultiLevelHierarchy"/>
    <dgm:cxn modelId="{AA961D96-1DC1-49B4-AD55-214870717978}" type="presParOf" srcId="{92896502-58BE-47D8-8F87-68058AFB2322}" destId="{AA09B647-5822-49AB-A3D9-862B4CA65821}" srcOrd="0" destOrd="0" presId="urn:microsoft.com/office/officeart/2008/layout/HorizontalMultiLevelHierarchy"/>
    <dgm:cxn modelId="{931CC5A7-7BCE-46D4-AFEC-F57FEBAD1F14}" type="presParOf" srcId="{92896502-58BE-47D8-8F87-68058AFB2322}" destId="{4CF3324A-F293-4D90-B622-67D4285E20CE}" srcOrd="1" destOrd="0" presId="urn:microsoft.com/office/officeart/2008/layout/HorizontalMultiLevelHierarchy"/>
    <dgm:cxn modelId="{A1496AC4-859C-4C50-BEBA-570405F4F915}" type="presParOf" srcId="{089E5F9B-5D69-4906-8EDB-094ED37CE594}" destId="{AF65ADAD-A921-4AEF-BA26-5BBE8F1F8F41}" srcOrd="10" destOrd="0" presId="urn:microsoft.com/office/officeart/2008/layout/HorizontalMultiLevelHierarchy"/>
    <dgm:cxn modelId="{3EE8E2CA-1D27-4640-BA75-C16C992E4D5F}" type="presParOf" srcId="{AF65ADAD-A921-4AEF-BA26-5BBE8F1F8F41}" destId="{5922799A-9D24-4839-9418-6F5E407DE4E6}" srcOrd="0" destOrd="0" presId="urn:microsoft.com/office/officeart/2008/layout/HorizontalMultiLevelHierarchy"/>
    <dgm:cxn modelId="{ED08A200-6339-41EE-8DCE-926BA902DC87}" type="presParOf" srcId="{089E5F9B-5D69-4906-8EDB-094ED37CE594}" destId="{33A49192-4643-428F-8711-9B7E57EF8EA8}" srcOrd="11" destOrd="0" presId="urn:microsoft.com/office/officeart/2008/layout/HorizontalMultiLevelHierarchy"/>
    <dgm:cxn modelId="{DB066BE8-484E-48D4-926F-3FBACCC9ABCC}" type="presParOf" srcId="{33A49192-4643-428F-8711-9B7E57EF8EA8}" destId="{71BDABCE-B597-43C1-B37C-8EA11A155C0C}" srcOrd="0" destOrd="0" presId="urn:microsoft.com/office/officeart/2008/layout/HorizontalMultiLevelHierarchy"/>
    <dgm:cxn modelId="{5209A31A-5192-408C-BE28-7AD42C7C6AF8}" type="presParOf" srcId="{33A49192-4643-428F-8711-9B7E57EF8EA8}" destId="{9E9F5CFC-500F-4EAC-810D-F44AC45F4FA3}" srcOrd="1" destOrd="0" presId="urn:microsoft.com/office/officeart/2008/layout/HorizontalMultiLevelHierarchy"/>
    <dgm:cxn modelId="{670E7572-E398-4B43-BF51-FD2BF4045796}" type="presParOf" srcId="{089E5F9B-5D69-4906-8EDB-094ED37CE594}" destId="{FFBEBECA-6033-413F-8DF3-05876461C54C}" srcOrd="12" destOrd="0" presId="urn:microsoft.com/office/officeart/2008/layout/HorizontalMultiLevelHierarchy"/>
    <dgm:cxn modelId="{C64EFC22-1141-4820-8616-F89A8ABA1977}" type="presParOf" srcId="{FFBEBECA-6033-413F-8DF3-05876461C54C}" destId="{B321C532-EBE8-4118-9F73-01565752CA89}" srcOrd="0" destOrd="0" presId="urn:microsoft.com/office/officeart/2008/layout/HorizontalMultiLevelHierarchy"/>
    <dgm:cxn modelId="{FD5F053B-878C-4C89-81EC-3EA58658AC91}" type="presParOf" srcId="{089E5F9B-5D69-4906-8EDB-094ED37CE594}" destId="{4C643A52-E089-4B6A-BA32-20B5394F9122}" srcOrd="13" destOrd="0" presId="urn:microsoft.com/office/officeart/2008/layout/HorizontalMultiLevelHierarchy"/>
    <dgm:cxn modelId="{E158843F-70FF-4EAA-B075-2785A4E8F311}" type="presParOf" srcId="{4C643A52-E089-4B6A-BA32-20B5394F9122}" destId="{790A588B-8F06-4765-B0B4-C0CD886782BB}" srcOrd="0" destOrd="0" presId="urn:microsoft.com/office/officeart/2008/layout/HorizontalMultiLevelHierarchy"/>
    <dgm:cxn modelId="{FD4D008E-E52F-4BA4-99EB-B7CB4E9ACE66}" type="presParOf" srcId="{4C643A52-E089-4B6A-BA32-20B5394F9122}" destId="{312A2E9D-4D74-4B00-B9EC-B3909282F8F6}" srcOrd="1" destOrd="0" presId="urn:microsoft.com/office/officeart/2008/layout/HorizontalMultiLevelHierarchy"/>
    <dgm:cxn modelId="{41E33535-C299-4BB0-8E13-F1B4DEA1D70D}" type="presParOf" srcId="{089E5F9B-5D69-4906-8EDB-094ED37CE594}" destId="{EE3AFA3C-4A12-4620-AA5E-2F294B8CED19}" srcOrd="14" destOrd="0" presId="urn:microsoft.com/office/officeart/2008/layout/HorizontalMultiLevelHierarchy"/>
    <dgm:cxn modelId="{8C426812-44B0-491A-B2BB-5B84F0DAEA6D}" type="presParOf" srcId="{EE3AFA3C-4A12-4620-AA5E-2F294B8CED19}" destId="{D32B9F23-70DC-4A1E-9673-EDE0630F384B}" srcOrd="0" destOrd="0" presId="urn:microsoft.com/office/officeart/2008/layout/HorizontalMultiLevelHierarchy"/>
    <dgm:cxn modelId="{07200190-2740-4363-AEA1-D1A0E5FB4EC3}" type="presParOf" srcId="{089E5F9B-5D69-4906-8EDB-094ED37CE594}" destId="{15BD7D48-4FDE-487C-A152-8A76ABC30874}" srcOrd="15" destOrd="0" presId="urn:microsoft.com/office/officeart/2008/layout/HorizontalMultiLevelHierarchy"/>
    <dgm:cxn modelId="{5718CC93-6D37-4940-A468-838ACEFF6AED}" type="presParOf" srcId="{15BD7D48-4FDE-487C-A152-8A76ABC30874}" destId="{BEE3B8D0-2C8B-4C79-B3D5-348460D1F2C2}" srcOrd="0" destOrd="0" presId="urn:microsoft.com/office/officeart/2008/layout/HorizontalMultiLevelHierarchy"/>
    <dgm:cxn modelId="{8A264C82-54F0-4510-A84A-FAA5050AB511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09709A12-3A3C-4838-A924-DAC7D7EA6EEF}" type="presOf" srcId="{A648CCBA-8EB3-4469-BAF9-CA58E3522E4D}" destId="{DA4EEBF4-6B0D-46DF-9544-20863F5BE242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F8A74D0D-193B-4960-BA87-D5A604BB8A61}" type="presOf" srcId="{DD7CD58D-222C-421F-A0F1-1F679CED7251}" destId="{0DAFDE54-E90F-437F-92E9-8FFF48501775}" srcOrd="1" destOrd="0" presId="urn:microsoft.com/office/officeart/2005/8/layout/orgChart1"/>
    <dgm:cxn modelId="{2ADA959B-0306-449C-AE10-936A8D975A32}" type="presOf" srcId="{EBB1C9F1-4DD6-4285-BD28-1382B865471F}" destId="{D647AE16-EAFB-4E32-BB77-C3274EC4EA1D}" srcOrd="0" destOrd="0" presId="urn:microsoft.com/office/officeart/2005/8/layout/orgChart1"/>
    <dgm:cxn modelId="{50C0214A-3B7B-4020-A93C-A8AB0DFA4D58}" type="presOf" srcId="{778477A6-E85E-4BA7-92DC-3886E31B6E46}" destId="{A5A21B12-AD31-4053-8234-AECF0A341AD1}" srcOrd="0" destOrd="0" presId="urn:microsoft.com/office/officeart/2005/8/layout/orgChart1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017101AF-580D-416E-8689-804717D31D0A}" type="presOf" srcId="{E0FC524B-94BB-40B9-8939-88E4D8787AE4}" destId="{E8A5CB99-9D9F-4EC7-BD62-5A9E3A233E86}" srcOrd="1" destOrd="0" presId="urn:microsoft.com/office/officeart/2005/8/layout/orgChart1"/>
    <dgm:cxn modelId="{75145001-2F22-48BF-8014-21FB457F0D5D}" type="presOf" srcId="{14B15920-F9B9-445B-AB1A-C5F374892A78}" destId="{D6C4EA6B-A9CC-4571-A374-E71F99FD1762}" srcOrd="0" destOrd="0" presId="urn:microsoft.com/office/officeart/2005/8/layout/orgChart1"/>
    <dgm:cxn modelId="{4BF36391-6BDC-40EE-8C79-BDE77B8B66B9}" type="presOf" srcId="{251566C3-1BDD-4AFE-A0FD-2EFA5062755A}" destId="{ACFBF5C9-ED26-4108-880A-22870EDB2957}" srcOrd="0" destOrd="0" presId="urn:microsoft.com/office/officeart/2005/8/layout/orgChart1"/>
    <dgm:cxn modelId="{605C3B9E-B0E3-4971-866A-D672C8FE385E}" type="presOf" srcId="{778477A6-E85E-4BA7-92DC-3886E31B6E46}" destId="{237B4293-1579-4C41-93EC-E5CC2070FFDF}" srcOrd="1" destOrd="0" presId="urn:microsoft.com/office/officeart/2005/8/layout/orgChart1"/>
    <dgm:cxn modelId="{686D7E20-7F48-4875-8B3E-2F3FDED103AD}" type="presOf" srcId="{E0FC524B-94BB-40B9-8939-88E4D8787AE4}" destId="{00E62BBF-63AF-48F2-8584-06120DD6A320}" srcOrd="0" destOrd="0" presId="urn:microsoft.com/office/officeart/2005/8/layout/orgChart1"/>
    <dgm:cxn modelId="{B8F36705-8C73-46C4-9BF6-0990D66389D4}" type="presOf" srcId="{EBB1C9F1-4DD6-4285-BD28-1382B865471F}" destId="{CDE8CA82-4639-4E6C-8C09-B021DF274862}" srcOrd="1" destOrd="0" presId="urn:microsoft.com/office/officeart/2005/8/layout/orgChart1"/>
    <dgm:cxn modelId="{2A58D306-B422-437C-91F0-3F6ED32156F4}" type="presOf" srcId="{DD7CD58D-222C-421F-A0F1-1F679CED7251}" destId="{FBA7C2A3-97F2-42AE-94CF-D056385A1420}" srcOrd="0" destOrd="0" presId="urn:microsoft.com/office/officeart/2005/8/layout/orgChart1"/>
    <dgm:cxn modelId="{E45373F9-8079-44A7-8179-9B083D935F1D}" type="presOf" srcId="{74C13B2C-3052-4D3F-92C7-43420FE1C1BE}" destId="{A8FD8EB2-2EE2-484E-AB3A-EB2B48B50E0F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613E08E0-CBB3-417F-9D2B-24FC8C0C521C}" type="presParOf" srcId="{DA4EEBF4-6B0D-46DF-9544-20863F5BE242}" destId="{BB99BE8B-06E7-4543-B72B-AF2BF334BCDA}" srcOrd="0" destOrd="0" presId="urn:microsoft.com/office/officeart/2005/8/layout/orgChart1"/>
    <dgm:cxn modelId="{F997458C-9F08-4C76-831E-EF01BFDC0D62}" type="presParOf" srcId="{BB99BE8B-06E7-4543-B72B-AF2BF334BCDA}" destId="{38ABEDE7-8953-4461-9968-A6F9F29E41EA}" srcOrd="0" destOrd="0" presId="urn:microsoft.com/office/officeart/2005/8/layout/orgChart1"/>
    <dgm:cxn modelId="{A6279B98-767D-41B8-9559-B82515C2D2E0}" type="presParOf" srcId="{38ABEDE7-8953-4461-9968-A6F9F29E41EA}" destId="{00E62BBF-63AF-48F2-8584-06120DD6A320}" srcOrd="0" destOrd="0" presId="urn:microsoft.com/office/officeart/2005/8/layout/orgChart1"/>
    <dgm:cxn modelId="{F650A57D-A4CB-4DE4-9291-F4970ACEAA96}" type="presParOf" srcId="{38ABEDE7-8953-4461-9968-A6F9F29E41EA}" destId="{E8A5CB99-9D9F-4EC7-BD62-5A9E3A233E86}" srcOrd="1" destOrd="0" presId="urn:microsoft.com/office/officeart/2005/8/layout/orgChart1"/>
    <dgm:cxn modelId="{1B534B21-5662-4B64-A256-AC39C46D525C}" type="presParOf" srcId="{BB99BE8B-06E7-4543-B72B-AF2BF334BCDA}" destId="{940C0A6C-8B47-4BAF-B368-A125DF46827E}" srcOrd="1" destOrd="0" presId="urn:microsoft.com/office/officeart/2005/8/layout/orgChart1"/>
    <dgm:cxn modelId="{B3F87CA8-575D-4087-BCA2-E85AA47787D5}" type="presParOf" srcId="{940C0A6C-8B47-4BAF-B368-A125DF46827E}" destId="{ACFBF5C9-ED26-4108-880A-22870EDB2957}" srcOrd="0" destOrd="0" presId="urn:microsoft.com/office/officeart/2005/8/layout/orgChart1"/>
    <dgm:cxn modelId="{300D34C4-069E-4F7A-BF02-D341AF810AEB}" type="presParOf" srcId="{940C0A6C-8B47-4BAF-B368-A125DF46827E}" destId="{5AA8FB07-8D2E-409F-8316-CBB1ABE11AFD}" srcOrd="1" destOrd="0" presId="urn:microsoft.com/office/officeart/2005/8/layout/orgChart1"/>
    <dgm:cxn modelId="{FEB92227-DDE8-49B2-BBFE-1B7A3C1454A4}" type="presParOf" srcId="{5AA8FB07-8D2E-409F-8316-CBB1ABE11AFD}" destId="{80D3E80C-00FC-4374-85A4-B65B41ABA1D2}" srcOrd="0" destOrd="0" presId="urn:microsoft.com/office/officeart/2005/8/layout/orgChart1"/>
    <dgm:cxn modelId="{60F6008A-D2EB-465D-A420-67947AAB4EA9}" type="presParOf" srcId="{80D3E80C-00FC-4374-85A4-B65B41ABA1D2}" destId="{A5A21B12-AD31-4053-8234-AECF0A341AD1}" srcOrd="0" destOrd="0" presId="urn:microsoft.com/office/officeart/2005/8/layout/orgChart1"/>
    <dgm:cxn modelId="{5BBE1B29-B707-473F-AB5A-09D1761E3016}" type="presParOf" srcId="{80D3E80C-00FC-4374-85A4-B65B41ABA1D2}" destId="{237B4293-1579-4C41-93EC-E5CC2070FFDF}" srcOrd="1" destOrd="0" presId="urn:microsoft.com/office/officeart/2005/8/layout/orgChart1"/>
    <dgm:cxn modelId="{47BFC9D7-B5E0-4E68-913D-CF63C9FCC050}" type="presParOf" srcId="{5AA8FB07-8D2E-409F-8316-CBB1ABE11AFD}" destId="{C25BD50C-C517-4B6C-813C-8245E31777E5}" srcOrd="1" destOrd="0" presId="urn:microsoft.com/office/officeart/2005/8/layout/orgChart1"/>
    <dgm:cxn modelId="{332CCCB7-85D9-42E9-BA48-547F691940AC}" type="presParOf" srcId="{5AA8FB07-8D2E-409F-8316-CBB1ABE11AFD}" destId="{D776AB21-2C6E-492C-9AF3-8D995EFE8F1F}" srcOrd="2" destOrd="0" presId="urn:microsoft.com/office/officeart/2005/8/layout/orgChart1"/>
    <dgm:cxn modelId="{07718A93-488D-415F-A9E1-ADD437998916}" type="presParOf" srcId="{940C0A6C-8B47-4BAF-B368-A125DF46827E}" destId="{A8FD8EB2-2EE2-484E-AB3A-EB2B48B50E0F}" srcOrd="2" destOrd="0" presId="urn:microsoft.com/office/officeart/2005/8/layout/orgChart1"/>
    <dgm:cxn modelId="{53D244C7-264B-420F-AA5F-F17B825CB10D}" type="presParOf" srcId="{940C0A6C-8B47-4BAF-B368-A125DF46827E}" destId="{4DD9D8AB-7ECB-4E93-BFA6-F917880D29E3}" srcOrd="3" destOrd="0" presId="urn:microsoft.com/office/officeart/2005/8/layout/orgChart1"/>
    <dgm:cxn modelId="{A20EEB7C-D04C-4B9E-B897-4FB2B110173C}" type="presParOf" srcId="{4DD9D8AB-7ECB-4E93-BFA6-F917880D29E3}" destId="{3892A1C9-54BF-4EDD-A538-A595121604BB}" srcOrd="0" destOrd="0" presId="urn:microsoft.com/office/officeart/2005/8/layout/orgChart1"/>
    <dgm:cxn modelId="{574A2C5E-E123-47F4-BAB3-F3F963C33218}" type="presParOf" srcId="{3892A1C9-54BF-4EDD-A538-A595121604BB}" destId="{D647AE16-EAFB-4E32-BB77-C3274EC4EA1D}" srcOrd="0" destOrd="0" presId="urn:microsoft.com/office/officeart/2005/8/layout/orgChart1"/>
    <dgm:cxn modelId="{7592E411-8426-4B48-856C-31A264D7987C}" type="presParOf" srcId="{3892A1C9-54BF-4EDD-A538-A595121604BB}" destId="{CDE8CA82-4639-4E6C-8C09-B021DF274862}" srcOrd="1" destOrd="0" presId="urn:microsoft.com/office/officeart/2005/8/layout/orgChart1"/>
    <dgm:cxn modelId="{D1C6C101-D21C-44B3-985A-7B8F87771C0B}" type="presParOf" srcId="{4DD9D8AB-7ECB-4E93-BFA6-F917880D29E3}" destId="{BA902BF0-2726-4A5D-92E6-8E79B6B72BD4}" srcOrd="1" destOrd="0" presId="urn:microsoft.com/office/officeart/2005/8/layout/orgChart1"/>
    <dgm:cxn modelId="{A1713E44-571A-4985-8D5B-641B7A4C65F0}" type="presParOf" srcId="{4DD9D8AB-7ECB-4E93-BFA6-F917880D29E3}" destId="{1060D5E2-8BCE-405B-B0BA-691A7FB3B9EB}" srcOrd="2" destOrd="0" presId="urn:microsoft.com/office/officeart/2005/8/layout/orgChart1"/>
    <dgm:cxn modelId="{C017B711-CF47-4CD4-AEDB-E34B18CF3591}" type="presParOf" srcId="{940C0A6C-8B47-4BAF-B368-A125DF46827E}" destId="{D6C4EA6B-A9CC-4571-A374-E71F99FD1762}" srcOrd="4" destOrd="0" presId="urn:microsoft.com/office/officeart/2005/8/layout/orgChart1"/>
    <dgm:cxn modelId="{57C567E3-D08D-414B-9820-3A77B357E5FD}" type="presParOf" srcId="{940C0A6C-8B47-4BAF-B368-A125DF46827E}" destId="{9FBFDF2D-6301-49B4-92CA-F4BA203BA70F}" srcOrd="5" destOrd="0" presId="urn:microsoft.com/office/officeart/2005/8/layout/orgChart1"/>
    <dgm:cxn modelId="{FF1CA4F4-15B0-4A77-8C85-6056597E69EB}" type="presParOf" srcId="{9FBFDF2D-6301-49B4-92CA-F4BA203BA70F}" destId="{DFA40A7B-40BE-45D0-9CE7-8EDE404278D6}" srcOrd="0" destOrd="0" presId="urn:microsoft.com/office/officeart/2005/8/layout/orgChart1"/>
    <dgm:cxn modelId="{CB5999F9-7176-4ABE-AEDA-2294D9BD0DDD}" type="presParOf" srcId="{DFA40A7B-40BE-45D0-9CE7-8EDE404278D6}" destId="{FBA7C2A3-97F2-42AE-94CF-D056385A1420}" srcOrd="0" destOrd="0" presId="urn:microsoft.com/office/officeart/2005/8/layout/orgChart1"/>
    <dgm:cxn modelId="{CAFAD591-44EA-4D93-8C69-4CE52F177B1B}" type="presParOf" srcId="{DFA40A7B-40BE-45D0-9CE7-8EDE404278D6}" destId="{0DAFDE54-E90F-437F-92E9-8FFF48501775}" srcOrd="1" destOrd="0" presId="urn:microsoft.com/office/officeart/2005/8/layout/orgChart1"/>
    <dgm:cxn modelId="{9C7F5278-A543-4F66-8B88-FB51975D0E8C}" type="presParOf" srcId="{9FBFDF2D-6301-49B4-92CA-F4BA203BA70F}" destId="{BC66A400-82ED-4BC6-BE64-001BC80488C5}" srcOrd="1" destOrd="0" presId="urn:microsoft.com/office/officeart/2005/8/layout/orgChart1"/>
    <dgm:cxn modelId="{B2BB7699-7805-4971-BF10-DAF5BBFDB700}" type="presParOf" srcId="{9FBFDF2D-6301-49B4-92CA-F4BA203BA70F}" destId="{9127A187-F4BC-435C-8183-A099A9C6699E}" srcOrd="2" destOrd="0" presId="urn:microsoft.com/office/officeart/2005/8/layout/orgChart1"/>
    <dgm:cxn modelId="{1F17E603-86C1-4C9F-92E1-D3112F6342C4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CE6175FF-BD62-4BEA-BE0D-6525FD86AFF2}" type="presOf" srcId="{E0FC524B-94BB-40B9-8939-88E4D8787AE4}" destId="{00E62BBF-63AF-48F2-8584-06120DD6A320}" srcOrd="0" destOrd="0" presId="urn:microsoft.com/office/officeart/2005/8/layout/orgChart1"/>
    <dgm:cxn modelId="{BA8BDBB2-B6FE-4012-B2F5-1F0C2FA65649}" type="presOf" srcId="{251566C3-1BDD-4AFE-A0FD-2EFA5062755A}" destId="{ACFBF5C9-ED26-4108-880A-22870EDB2957}" srcOrd="0" destOrd="0" presId="urn:microsoft.com/office/officeart/2005/8/layout/orgChart1"/>
    <dgm:cxn modelId="{02EABACC-0C70-4C02-98EE-892AA7058B03}" type="presOf" srcId="{778477A6-E85E-4BA7-92DC-3886E31B6E46}" destId="{237B4293-1579-4C41-93EC-E5CC2070FFDF}" srcOrd="1" destOrd="0" presId="urn:microsoft.com/office/officeart/2005/8/layout/orgChart1"/>
    <dgm:cxn modelId="{DD6C4EB0-D44E-438A-8344-B1E15FE87799}" type="presOf" srcId="{DD7CD58D-222C-421F-A0F1-1F679CED7251}" destId="{FBA7C2A3-97F2-42AE-94CF-D056385A1420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AB9FCED9-AF4C-4AB4-B4F7-EC59CD5C9A09}" type="presOf" srcId="{DD7CD58D-222C-421F-A0F1-1F679CED7251}" destId="{0DAFDE54-E90F-437F-92E9-8FFF48501775}" srcOrd="1" destOrd="0" presId="urn:microsoft.com/office/officeart/2005/8/layout/orgChart1"/>
    <dgm:cxn modelId="{63121B20-B59E-46B4-BA38-BB46083AD41A}" type="presOf" srcId="{74C13B2C-3052-4D3F-92C7-43420FE1C1BE}" destId="{A8FD8EB2-2EE2-484E-AB3A-EB2B48B50E0F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CB27F2B1-33F7-4196-B969-CE3D0B5BB3F7}" type="presOf" srcId="{EBB1C9F1-4DD6-4285-BD28-1382B865471F}" destId="{D647AE16-EAFB-4E32-BB77-C3274EC4EA1D}" srcOrd="0" destOrd="0" presId="urn:microsoft.com/office/officeart/2005/8/layout/orgChart1"/>
    <dgm:cxn modelId="{4F9C511F-A86A-453F-9538-4564EE26DD2D}" type="presOf" srcId="{EBB1C9F1-4DD6-4285-BD28-1382B865471F}" destId="{CDE8CA82-4639-4E6C-8C09-B021DF274862}" srcOrd="1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98D0A08F-7161-4B40-95C0-2226DD57AEE4}" type="presOf" srcId="{778477A6-E85E-4BA7-92DC-3886E31B6E46}" destId="{A5A21B12-AD31-4053-8234-AECF0A341AD1}" srcOrd="0" destOrd="0" presId="urn:microsoft.com/office/officeart/2005/8/layout/orgChart1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50E51128-3038-41F7-B71E-5CF104B36650}" type="presOf" srcId="{14B15920-F9B9-445B-AB1A-C5F374892A78}" destId="{D6C4EA6B-A9CC-4571-A374-E71F99FD1762}" srcOrd="0" destOrd="0" presId="urn:microsoft.com/office/officeart/2005/8/layout/orgChart1"/>
    <dgm:cxn modelId="{70AA7ECC-18F9-43FF-BD42-5B8CEB93DF5C}" type="presOf" srcId="{E0FC524B-94BB-40B9-8939-88E4D8787AE4}" destId="{E8A5CB99-9D9F-4EC7-BD62-5A9E3A233E86}" srcOrd="1" destOrd="0" presId="urn:microsoft.com/office/officeart/2005/8/layout/orgChart1"/>
    <dgm:cxn modelId="{9CEDE79E-8458-4F1B-91A6-49E6BBD63885}" type="presOf" srcId="{A648CCBA-8EB3-4469-BAF9-CA58E3522E4D}" destId="{DA4EEBF4-6B0D-46DF-9544-20863F5BE242}" srcOrd="0" destOrd="0" presId="urn:microsoft.com/office/officeart/2005/8/layout/orgChart1"/>
    <dgm:cxn modelId="{047B37E6-BFFC-4CAD-9010-7882F7E2990C}" type="presParOf" srcId="{DA4EEBF4-6B0D-46DF-9544-20863F5BE242}" destId="{BB99BE8B-06E7-4543-B72B-AF2BF334BCDA}" srcOrd="0" destOrd="0" presId="urn:microsoft.com/office/officeart/2005/8/layout/orgChart1"/>
    <dgm:cxn modelId="{1D1F53C8-5B62-4911-A3E1-C77EE155C9FF}" type="presParOf" srcId="{BB99BE8B-06E7-4543-B72B-AF2BF334BCDA}" destId="{38ABEDE7-8953-4461-9968-A6F9F29E41EA}" srcOrd="0" destOrd="0" presId="urn:microsoft.com/office/officeart/2005/8/layout/orgChart1"/>
    <dgm:cxn modelId="{EEDC7C57-B549-46E3-95F0-5EB264825FF1}" type="presParOf" srcId="{38ABEDE7-8953-4461-9968-A6F9F29E41EA}" destId="{00E62BBF-63AF-48F2-8584-06120DD6A320}" srcOrd="0" destOrd="0" presId="urn:microsoft.com/office/officeart/2005/8/layout/orgChart1"/>
    <dgm:cxn modelId="{793BB8BF-811A-44CE-AF44-2162C07B79E9}" type="presParOf" srcId="{38ABEDE7-8953-4461-9968-A6F9F29E41EA}" destId="{E8A5CB99-9D9F-4EC7-BD62-5A9E3A233E86}" srcOrd="1" destOrd="0" presId="urn:microsoft.com/office/officeart/2005/8/layout/orgChart1"/>
    <dgm:cxn modelId="{EEDDAA53-EF3A-4A80-8D38-CD43EB2FAB81}" type="presParOf" srcId="{BB99BE8B-06E7-4543-B72B-AF2BF334BCDA}" destId="{940C0A6C-8B47-4BAF-B368-A125DF46827E}" srcOrd="1" destOrd="0" presId="urn:microsoft.com/office/officeart/2005/8/layout/orgChart1"/>
    <dgm:cxn modelId="{EEBFA45C-F4AD-4DEA-9182-78E030411366}" type="presParOf" srcId="{940C0A6C-8B47-4BAF-B368-A125DF46827E}" destId="{ACFBF5C9-ED26-4108-880A-22870EDB2957}" srcOrd="0" destOrd="0" presId="urn:microsoft.com/office/officeart/2005/8/layout/orgChart1"/>
    <dgm:cxn modelId="{81A5561C-541C-401E-B1B0-7660524BABE9}" type="presParOf" srcId="{940C0A6C-8B47-4BAF-B368-A125DF46827E}" destId="{5AA8FB07-8D2E-409F-8316-CBB1ABE11AFD}" srcOrd="1" destOrd="0" presId="urn:microsoft.com/office/officeart/2005/8/layout/orgChart1"/>
    <dgm:cxn modelId="{161F370C-1E30-4A6A-AD7B-34F981B54144}" type="presParOf" srcId="{5AA8FB07-8D2E-409F-8316-CBB1ABE11AFD}" destId="{80D3E80C-00FC-4374-85A4-B65B41ABA1D2}" srcOrd="0" destOrd="0" presId="urn:microsoft.com/office/officeart/2005/8/layout/orgChart1"/>
    <dgm:cxn modelId="{F4EF19B0-A66B-4ED9-A5D1-C116FF0145D2}" type="presParOf" srcId="{80D3E80C-00FC-4374-85A4-B65B41ABA1D2}" destId="{A5A21B12-AD31-4053-8234-AECF0A341AD1}" srcOrd="0" destOrd="0" presId="urn:microsoft.com/office/officeart/2005/8/layout/orgChart1"/>
    <dgm:cxn modelId="{FC9D184F-484B-444F-A7AF-5FBBC8064D55}" type="presParOf" srcId="{80D3E80C-00FC-4374-85A4-B65B41ABA1D2}" destId="{237B4293-1579-4C41-93EC-E5CC2070FFDF}" srcOrd="1" destOrd="0" presId="urn:microsoft.com/office/officeart/2005/8/layout/orgChart1"/>
    <dgm:cxn modelId="{B54F5CE2-452C-4BD1-AE04-B5BAB9BD7A64}" type="presParOf" srcId="{5AA8FB07-8D2E-409F-8316-CBB1ABE11AFD}" destId="{C25BD50C-C517-4B6C-813C-8245E31777E5}" srcOrd="1" destOrd="0" presId="urn:microsoft.com/office/officeart/2005/8/layout/orgChart1"/>
    <dgm:cxn modelId="{8FB1031E-B9FB-4840-BDE4-C41734568FAB}" type="presParOf" srcId="{5AA8FB07-8D2E-409F-8316-CBB1ABE11AFD}" destId="{D776AB21-2C6E-492C-9AF3-8D995EFE8F1F}" srcOrd="2" destOrd="0" presId="urn:microsoft.com/office/officeart/2005/8/layout/orgChart1"/>
    <dgm:cxn modelId="{B0C084C4-2DDB-4DBA-A8A6-64E5A821F2F7}" type="presParOf" srcId="{940C0A6C-8B47-4BAF-B368-A125DF46827E}" destId="{A8FD8EB2-2EE2-484E-AB3A-EB2B48B50E0F}" srcOrd="2" destOrd="0" presId="urn:microsoft.com/office/officeart/2005/8/layout/orgChart1"/>
    <dgm:cxn modelId="{A191427A-E6E3-47A9-95FC-E836C7261C98}" type="presParOf" srcId="{940C0A6C-8B47-4BAF-B368-A125DF46827E}" destId="{4DD9D8AB-7ECB-4E93-BFA6-F917880D29E3}" srcOrd="3" destOrd="0" presId="urn:microsoft.com/office/officeart/2005/8/layout/orgChart1"/>
    <dgm:cxn modelId="{C7A8A7C9-A7DF-4CA6-9C1A-50976C3E0215}" type="presParOf" srcId="{4DD9D8AB-7ECB-4E93-BFA6-F917880D29E3}" destId="{3892A1C9-54BF-4EDD-A538-A595121604BB}" srcOrd="0" destOrd="0" presId="urn:microsoft.com/office/officeart/2005/8/layout/orgChart1"/>
    <dgm:cxn modelId="{AC8858F8-DCE5-4629-9D99-6349329D2A03}" type="presParOf" srcId="{3892A1C9-54BF-4EDD-A538-A595121604BB}" destId="{D647AE16-EAFB-4E32-BB77-C3274EC4EA1D}" srcOrd="0" destOrd="0" presId="urn:microsoft.com/office/officeart/2005/8/layout/orgChart1"/>
    <dgm:cxn modelId="{A25373D2-9982-4010-B069-5180BD25BAB2}" type="presParOf" srcId="{3892A1C9-54BF-4EDD-A538-A595121604BB}" destId="{CDE8CA82-4639-4E6C-8C09-B021DF274862}" srcOrd="1" destOrd="0" presId="urn:microsoft.com/office/officeart/2005/8/layout/orgChart1"/>
    <dgm:cxn modelId="{B7849B28-AC56-4899-9564-CCA63FE422C7}" type="presParOf" srcId="{4DD9D8AB-7ECB-4E93-BFA6-F917880D29E3}" destId="{BA902BF0-2726-4A5D-92E6-8E79B6B72BD4}" srcOrd="1" destOrd="0" presId="urn:microsoft.com/office/officeart/2005/8/layout/orgChart1"/>
    <dgm:cxn modelId="{D5BDCDAD-48BB-439C-83C3-5BE332D246D3}" type="presParOf" srcId="{4DD9D8AB-7ECB-4E93-BFA6-F917880D29E3}" destId="{1060D5E2-8BCE-405B-B0BA-691A7FB3B9EB}" srcOrd="2" destOrd="0" presId="urn:microsoft.com/office/officeart/2005/8/layout/orgChart1"/>
    <dgm:cxn modelId="{6B4A8B20-F11F-4118-BB6E-3E3CD6481094}" type="presParOf" srcId="{940C0A6C-8B47-4BAF-B368-A125DF46827E}" destId="{D6C4EA6B-A9CC-4571-A374-E71F99FD1762}" srcOrd="4" destOrd="0" presId="urn:microsoft.com/office/officeart/2005/8/layout/orgChart1"/>
    <dgm:cxn modelId="{0AAEEBD7-CDFA-4AC7-AA65-AB46727720B3}" type="presParOf" srcId="{940C0A6C-8B47-4BAF-B368-A125DF46827E}" destId="{9FBFDF2D-6301-49B4-92CA-F4BA203BA70F}" srcOrd="5" destOrd="0" presId="urn:microsoft.com/office/officeart/2005/8/layout/orgChart1"/>
    <dgm:cxn modelId="{EC21C6E2-D608-45D1-AFF4-9A613BE913C9}" type="presParOf" srcId="{9FBFDF2D-6301-49B4-92CA-F4BA203BA70F}" destId="{DFA40A7B-40BE-45D0-9CE7-8EDE404278D6}" srcOrd="0" destOrd="0" presId="urn:microsoft.com/office/officeart/2005/8/layout/orgChart1"/>
    <dgm:cxn modelId="{DC61894B-FCE7-4651-A586-AF7FC51CD937}" type="presParOf" srcId="{DFA40A7B-40BE-45D0-9CE7-8EDE404278D6}" destId="{FBA7C2A3-97F2-42AE-94CF-D056385A1420}" srcOrd="0" destOrd="0" presId="urn:microsoft.com/office/officeart/2005/8/layout/orgChart1"/>
    <dgm:cxn modelId="{124A46E5-2E5A-46F2-BC04-1CE8DACE358E}" type="presParOf" srcId="{DFA40A7B-40BE-45D0-9CE7-8EDE404278D6}" destId="{0DAFDE54-E90F-437F-92E9-8FFF48501775}" srcOrd="1" destOrd="0" presId="urn:microsoft.com/office/officeart/2005/8/layout/orgChart1"/>
    <dgm:cxn modelId="{DF44E416-6DE3-47F3-B1BD-02FB18E3DC6E}" type="presParOf" srcId="{9FBFDF2D-6301-49B4-92CA-F4BA203BA70F}" destId="{BC66A400-82ED-4BC6-BE64-001BC80488C5}" srcOrd="1" destOrd="0" presId="urn:microsoft.com/office/officeart/2005/8/layout/orgChart1"/>
    <dgm:cxn modelId="{38BDEA1C-6D0C-4D5D-BECE-BA21FBA42D6B}" type="presParOf" srcId="{9FBFDF2D-6301-49B4-92CA-F4BA203BA70F}" destId="{9127A187-F4BC-435C-8183-A099A9C6699E}" srcOrd="2" destOrd="0" presId="urn:microsoft.com/office/officeart/2005/8/layout/orgChart1"/>
    <dgm:cxn modelId="{941E1B19-ECDE-4DF2-8B6E-60316EE0A4D2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64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744F5A3-5851-438B-844D-5FCFBD4906B9}" type="presOf" srcId="{FEC9074B-72CC-4C99-9C20-0F8B51C522AA}" destId="{4FB70A03-43E5-40DD-BC50-5CEBD789DEC5}" srcOrd="0" destOrd="0" presId="urn:microsoft.com/office/officeart/2005/8/layout/hierarchy3"/>
    <dgm:cxn modelId="{8B8F2876-7354-41AD-AF4A-183E27298023}" type="presOf" srcId="{C781C3F9-577B-45A9-A82C-A85437F73E86}" destId="{98244E20-70F5-494A-AA56-BED1F9A6B84A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189396A7-359C-4849-BCE4-0049C0CE4F47}" type="presOf" srcId="{8A28B067-6804-417C-8C9C-1BADE8B8178B}" destId="{79E9EEDE-2D02-404F-943E-D64C3885999A}" srcOrd="0" destOrd="0" presId="urn:microsoft.com/office/officeart/2005/8/layout/hierarchy3"/>
    <dgm:cxn modelId="{FCBEECAC-5BB0-4B99-A4A7-31F73735D5C1}" type="presOf" srcId="{32DC9540-A794-4882-BDF2-1B7F1C1B9560}" destId="{7A8DF0E3-09AB-45E2-9807-D889145582FB}" srcOrd="0" destOrd="0" presId="urn:microsoft.com/office/officeart/2005/8/layout/hierarchy3"/>
    <dgm:cxn modelId="{58AF6690-7B82-4BA1-9FA0-D178FC23C7D8}" type="presOf" srcId="{98069459-695A-4966-98FE-27317BDC773C}" destId="{A2A10509-4BCE-4CEB-83A7-435C919FAC43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1A52B196-EDFA-4566-B4FE-7BE7B7529138}" type="presOf" srcId="{083775C1-342F-4E56-9C26-CCE135EAF9A8}" destId="{A67ECBE6-FD15-4612-AD01-AFB2EBF74B92}" srcOrd="0" destOrd="0" presId="urn:microsoft.com/office/officeart/2005/8/layout/hierarchy3"/>
    <dgm:cxn modelId="{E1894911-470B-46DB-9CDA-F5C6D96D6187}" type="presOf" srcId="{ECC0CC4B-33D4-4F6D-921F-DA130637537B}" destId="{E4BF7C94-D47E-44CA-80F4-AD270CB54098}" srcOrd="0" destOrd="0" presId="urn:microsoft.com/office/officeart/2005/8/layout/hierarchy3"/>
    <dgm:cxn modelId="{E24A32ED-DC1A-4DC7-9A80-AAB39BCF8C2D}" type="presOf" srcId="{B6691D31-C37F-4EA6-83BB-43DD7D6D52BA}" destId="{9AADEA8E-EA96-472B-A9E0-52710FF855C4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A6093A42-93F0-4485-AE4C-D342BE2AA0A3}" type="presOf" srcId="{BD1FA706-3835-445A-970A-CA607EFC0666}" destId="{4A0A6392-4DB2-4D83-83DB-C29DC072B975}" srcOrd="0" destOrd="0" presId="urn:microsoft.com/office/officeart/2005/8/layout/hierarchy3"/>
    <dgm:cxn modelId="{E0733B0B-5C10-4E3E-95C3-382150965810}" type="presOf" srcId="{32DC9540-A794-4882-BDF2-1B7F1C1B9560}" destId="{B5A3EBCF-6D2E-4742-866E-2ADDE0F7F0C7}" srcOrd="1" destOrd="0" presId="urn:microsoft.com/office/officeart/2005/8/layout/hierarchy3"/>
    <dgm:cxn modelId="{C7A6BE5C-377E-430D-8091-45ADC14EE90A}" type="presOf" srcId="{1B8E353B-AA5F-419F-B2E8-A2287D768886}" destId="{E629962F-A0DB-4E89-8729-60AF9FF57D51}" srcOrd="0" destOrd="0" presId="urn:microsoft.com/office/officeart/2005/8/layout/hierarchy3"/>
    <dgm:cxn modelId="{E1AB92C8-E489-41CE-8B08-1D6E3F1C5FE1}" type="presParOf" srcId="{A67ECBE6-FD15-4612-AD01-AFB2EBF74B92}" destId="{4E444BDE-BD0D-40B4-A6D8-F4974E114D91}" srcOrd="0" destOrd="0" presId="urn:microsoft.com/office/officeart/2005/8/layout/hierarchy3"/>
    <dgm:cxn modelId="{B3E28BF9-D66E-429F-8177-11CDFBFB2A1D}" type="presParOf" srcId="{4E444BDE-BD0D-40B4-A6D8-F4974E114D91}" destId="{85C2BDF9-4CCA-499F-B23C-991F53B53008}" srcOrd="0" destOrd="0" presId="urn:microsoft.com/office/officeart/2005/8/layout/hierarchy3"/>
    <dgm:cxn modelId="{A3CF36A1-01DF-4FDC-BC4B-D6FED085C893}" type="presParOf" srcId="{85C2BDF9-4CCA-499F-B23C-991F53B53008}" destId="{7A8DF0E3-09AB-45E2-9807-D889145582FB}" srcOrd="0" destOrd="0" presId="urn:microsoft.com/office/officeart/2005/8/layout/hierarchy3"/>
    <dgm:cxn modelId="{8E430607-3E69-4DF8-9A8F-338C1C5E5714}" type="presParOf" srcId="{85C2BDF9-4CCA-499F-B23C-991F53B53008}" destId="{B5A3EBCF-6D2E-4742-866E-2ADDE0F7F0C7}" srcOrd="1" destOrd="0" presId="urn:microsoft.com/office/officeart/2005/8/layout/hierarchy3"/>
    <dgm:cxn modelId="{1C7C2149-1CA2-4C27-B134-F7CC659E925C}" type="presParOf" srcId="{4E444BDE-BD0D-40B4-A6D8-F4974E114D91}" destId="{CDE6C119-AC4F-476D-B398-39FA1CFA0754}" srcOrd="1" destOrd="0" presId="urn:microsoft.com/office/officeart/2005/8/layout/hierarchy3"/>
    <dgm:cxn modelId="{46D7CC74-F9C5-4CE5-81EA-258F037AB34D}" type="presParOf" srcId="{CDE6C119-AC4F-476D-B398-39FA1CFA0754}" destId="{4A0A6392-4DB2-4D83-83DB-C29DC072B975}" srcOrd="0" destOrd="0" presId="urn:microsoft.com/office/officeart/2005/8/layout/hierarchy3"/>
    <dgm:cxn modelId="{4FA3D49F-58E6-4A69-A771-EB1DB784E103}" type="presParOf" srcId="{CDE6C119-AC4F-476D-B398-39FA1CFA0754}" destId="{4FB70A03-43E5-40DD-BC50-5CEBD789DEC5}" srcOrd="1" destOrd="0" presId="urn:microsoft.com/office/officeart/2005/8/layout/hierarchy3"/>
    <dgm:cxn modelId="{3B5250DE-EE28-473E-8AA5-7A8A967A0336}" type="presParOf" srcId="{CDE6C119-AC4F-476D-B398-39FA1CFA0754}" destId="{9AADEA8E-EA96-472B-A9E0-52710FF855C4}" srcOrd="2" destOrd="0" presId="urn:microsoft.com/office/officeart/2005/8/layout/hierarchy3"/>
    <dgm:cxn modelId="{D337BC0E-DBDE-4758-889E-437D2DD23D54}" type="presParOf" srcId="{CDE6C119-AC4F-476D-B398-39FA1CFA0754}" destId="{79E9EEDE-2D02-404F-943E-D64C3885999A}" srcOrd="3" destOrd="0" presId="urn:microsoft.com/office/officeart/2005/8/layout/hierarchy3"/>
    <dgm:cxn modelId="{98D3071C-AB4B-4DC8-805B-2694603CA7E7}" type="presParOf" srcId="{CDE6C119-AC4F-476D-B398-39FA1CFA0754}" destId="{E629962F-A0DB-4E89-8729-60AF9FF57D51}" srcOrd="4" destOrd="0" presId="urn:microsoft.com/office/officeart/2005/8/layout/hierarchy3"/>
    <dgm:cxn modelId="{DCD41B94-3BC4-46E5-ADFE-BC080474AE50}" type="presParOf" srcId="{CDE6C119-AC4F-476D-B398-39FA1CFA0754}" destId="{E4BF7C94-D47E-44CA-80F4-AD270CB54098}" srcOrd="5" destOrd="0" presId="urn:microsoft.com/office/officeart/2005/8/layout/hierarchy3"/>
    <dgm:cxn modelId="{321CC6A5-E356-42F6-ACA3-225F2546C7C0}" type="presParOf" srcId="{CDE6C119-AC4F-476D-B398-39FA1CFA0754}" destId="{98244E20-70F5-494A-AA56-BED1F9A6B84A}" srcOrd="6" destOrd="0" presId="urn:microsoft.com/office/officeart/2005/8/layout/hierarchy3"/>
    <dgm:cxn modelId="{7B46FB8C-CB63-49C7-9D16-396C2F1E0CE4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4BBAF52-453B-4309-9F4F-5F0BCA7EFFEF}" type="presOf" srcId="{B6691D31-C37F-4EA6-83BB-43DD7D6D52BA}" destId="{9AADEA8E-EA96-472B-A9E0-52710FF855C4}" srcOrd="0" destOrd="0" presId="urn:microsoft.com/office/officeart/2005/8/layout/hierarchy3"/>
    <dgm:cxn modelId="{AD8D809C-BC9D-42BC-B825-7347A371A829}" type="presOf" srcId="{1B8E353B-AA5F-419F-B2E8-A2287D768886}" destId="{E629962F-A0DB-4E89-8729-60AF9FF57D51}" srcOrd="0" destOrd="0" presId="urn:microsoft.com/office/officeart/2005/8/layout/hierarchy3"/>
    <dgm:cxn modelId="{D5B9986B-6098-45E7-876E-D7125B7ABC75}" type="presOf" srcId="{FEC9074B-72CC-4C99-9C20-0F8B51C522AA}" destId="{4FB70A03-43E5-40DD-BC50-5CEBD789DEC5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787D09AE-BFA6-49DE-9673-09C9F1100FBE}" type="presOf" srcId="{32DC9540-A794-4882-BDF2-1B7F1C1B9560}" destId="{7A8DF0E3-09AB-45E2-9807-D889145582FB}" srcOrd="0" destOrd="0" presId="urn:microsoft.com/office/officeart/2005/8/layout/hierarchy3"/>
    <dgm:cxn modelId="{B35D18AE-9E97-4564-A893-E53739492817}" type="presOf" srcId="{8A28B067-6804-417C-8C9C-1BADE8B8178B}" destId="{79E9EEDE-2D02-404F-943E-D64C3885999A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16B9F3BF-8686-4C81-935A-9313ECF1B22B}" type="presOf" srcId="{ECC0CC4B-33D4-4F6D-921F-DA130637537B}" destId="{E4BF7C94-D47E-44CA-80F4-AD270CB54098}" srcOrd="0" destOrd="0" presId="urn:microsoft.com/office/officeart/2005/8/layout/hierarchy3"/>
    <dgm:cxn modelId="{7C2DD412-719E-4599-8D16-3988BE9635CE}" type="presOf" srcId="{32DC9540-A794-4882-BDF2-1B7F1C1B9560}" destId="{B5A3EBCF-6D2E-4742-866E-2ADDE0F7F0C7}" srcOrd="1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477C0553-D0D7-4ABB-BB88-C87CF9866437}" type="presOf" srcId="{98069459-695A-4966-98FE-27317BDC773C}" destId="{A2A10509-4BCE-4CEB-83A7-435C919FAC43}" srcOrd="0" destOrd="0" presId="urn:microsoft.com/office/officeart/2005/8/layout/hierarchy3"/>
    <dgm:cxn modelId="{712A0480-64AC-42BE-B892-5635C714D075}" type="presOf" srcId="{083775C1-342F-4E56-9C26-CCE135EAF9A8}" destId="{A67ECBE6-FD15-4612-AD01-AFB2EBF74B92}" srcOrd="0" destOrd="0" presId="urn:microsoft.com/office/officeart/2005/8/layout/hierarchy3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5C6FC0D8-628C-47C1-8CA2-E753AEC145DA}" type="presOf" srcId="{C781C3F9-577B-45A9-A82C-A85437F73E86}" destId="{98244E20-70F5-494A-AA56-BED1F9A6B84A}" srcOrd="0" destOrd="0" presId="urn:microsoft.com/office/officeart/2005/8/layout/hierarchy3"/>
    <dgm:cxn modelId="{FA36A45D-20AA-4B52-B30C-928B3151BFF1}" type="presOf" srcId="{BD1FA706-3835-445A-970A-CA607EFC0666}" destId="{4A0A6392-4DB2-4D83-83DB-C29DC072B975}" srcOrd="0" destOrd="0" presId="urn:microsoft.com/office/officeart/2005/8/layout/hierarchy3"/>
    <dgm:cxn modelId="{18D3308F-F0EA-4E6C-BF4B-6F21FC303D4B}" type="presParOf" srcId="{A67ECBE6-FD15-4612-AD01-AFB2EBF74B92}" destId="{4E444BDE-BD0D-40B4-A6D8-F4974E114D91}" srcOrd="0" destOrd="0" presId="urn:microsoft.com/office/officeart/2005/8/layout/hierarchy3"/>
    <dgm:cxn modelId="{175B2836-A8E6-4ED3-A3CF-018557840F63}" type="presParOf" srcId="{4E444BDE-BD0D-40B4-A6D8-F4974E114D91}" destId="{85C2BDF9-4CCA-499F-B23C-991F53B53008}" srcOrd="0" destOrd="0" presId="urn:microsoft.com/office/officeart/2005/8/layout/hierarchy3"/>
    <dgm:cxn modelId="{16B97DBB-8972-4523-90FE-9A1C3D1D2130}" type="presParOf" srcId="{85C2BDF9-4CCA-499F-B23C-991F53B53008}" destId="{7A8DF0E3-09AB-45E2-9807-D889145582FB}" srcOrd="0" destOrd="0" presId="urn:microsoft.com/office/officeart/2005/8/layout/hierarchy3"/>
    <dgm:cxn modelId="{51953702-A450-410B-A39B-19D3A304A82D}" type="presParOf" srcId="{85C2BDF9-4CCA-499F-B23C-991F53B53008}" destId="{B5A3EBCF-6D2E-4742-866E-2ADDE0F7F0C7}" srcOrd="1" destOrd="0" presId="urn:microsoft.com/office/officeart/2005/8/layout/hierarchy3"/>
    <dgm:cxn modelId="{6D8DDB83-437D-408E-821C-AD99DAB7F308}" type="presParOf" srcId="{4E444BDE-BD0D-40B4-A6D8-F4974E114D91}" destId="{CDE6C119-AC4F-476D-B398-39FA1CFA0754}" srcOrd="1" destOrd="0" presId="urn:microsoft.com/office/officeart/2005/8/layout/hierarchy3"/>
    <dgm:cxn modelId="{E6AE1C42-6806-49BD-86F2-C328097D2305}" type="presParOf" srcId="{CDE6C119-AC4F-476D-B398-39FA1CFA0754}" destId="{4A0A6392-4DB2-4D83-83DB-C29DC072B975}" srcOrd="0" destOrd="0" presId="urn:microsoft.com/office/officeart/2005/8/layout/hierarchy3"/>
    <dgm:cxn modelId="{BC6126B7-3CBF-48BD-872F-7BE3F40BE919}" type="presParOf" srcId="{CDE6C119-AC4F-476D-B398-39FA1CFA0754}" destId="{4FB70A03-43E5-40DD-BC50-5CEBD789DEC5}" srcOrd="1" destOrd="0" presId="urn:microsoft.com/office/officeart/2005/8/layout/hierarchy3"/>
    <dgm:cxn modelId="{334995DB-F600-4040-A824-7D790247C327}" type="presParOf" srcId="{CDE6C119-AC4F-476D-B398-39FA1CFA0754}" destId="{9AADEA8E-EA96-472B-A9E0-52710FF855C4}" srcOrd="2" destOrd="0" presId="urn:microsoft.com/office/officeart/2005/8/layout/hierarchy3"/>
    <dgm:cxn modelId="{A976BA54-F14F-443F-BA60-ABAEA88F3938}" type="presParOf" srcId="{CDE6C119-AC4F-476D-B398-39FA1CFA0754}" destId="{79E9EEDE-2D02-404F-943E-D64C3885999A}" srcOrd="3" destOrd="0" presId="urn:microsoft.com/office/officeart/2005/8/layout/hierarchy3"/>
    <dgm:cxn modelId="{93FCD3E8-04B3-46A9-89B3-687F5F091A33}" type="presParOf" srcId="{CDE6C119-AC4F-476D-B398-39FA1CFA0754}" destId="{E629962F-A0DB-4E89-8729-60AF9FF57D51}" srcOrd="4" destOrd="0" presId="urn:microsoft.com/office/officeart/2005/8/layout/hierarchy3"/>
    <dgm:cxn modelId="{80B95B85-BCA7-4125-A0B8-BD42EBB77D8E}" type="presParOf" srcId="{CDE6C119-AC4F-476D-B398-39FA1CFA0754}" destId="{E4BF7C94-D47E-44CA-80F4-AD270CB54098}" srcOrd="5" destOrd="0" presId="urn:microsoft.com/office/officeart/2005/8/layout/hierarchy3"/>
    <dgm:cxn modelId="{A0AFC3D3-ADDE-48C5-B04E-5CBC91B14D1D}" type="presParOf" srcId="{CDE6C119-AC4F-476D-B398-39FA1CFA0754}" destId="{98244E20-70F5-494A-AA56-BED1F9A6B84A}" srcOrd="6" destOrd="0" presId="urn:microsoft.com/office/officeart/2005/8/layout/hierarchy3"/>
    <dgm:cxn modelId="{02960D62-5945-4139-94C2-001CAA0C1773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74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1AFAB29-A482-42F1-92DF-B1178FABF069}" type="presOf" srcId="{32DC9540-A794-4882-BDF2-1B7F1C1B9560}" destId="{B5A3EBCF-6D2E-4742-866E-2ADDE0F7F0C7}" srcOrd="1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8CB763FF-C5F7-4D92-9177-8F29799C3F4E}" type="presOf" srcId="{FEC9074B-72CC-4C99-9C20-0F8B51C522AA}" destId="{4FB70A03-43E5-40DD-BC50-5CEBD789DEC5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5DF4B8A5-AFE2-4DBD-815D-62EFEF831D34}" type="presOf" srcId="{02DEAEBF-F062-467E-895D-FF016F8B3A14}" destId="{E082ADF2-C790-481B-8A6D-238E8FA63F58}" srcOrd="0" destOrd="0" presId="urn:microsoft.com/office/officeart/2005/8/layout/hierarchy3"/>
    <dgm:cxn modelId="{0442E62B-93CA-48D2-83E6-43E022690735}" type="presOf" srcId="{083775C1-342F-4E56-9C26-CCE135EAF9A8}" destId="{A67ECBE6-FD15-4612-AD01-AFB2EBF74B92}" srcOrd="0" destOrd="0" presId="urn:microsoft.com/office/officeart/2005/8/layout/hierarchy3"/>
    <dgm:cxn modelId="{FFCD8C9F-748D-480C-84D2-0B4673CEB19D}" type="presOf" srcId="{BD1FA706-3835-445A-970A-CA607EFC0666}" destId="{4A0A6392-4DB2-4D83-83DB-C29DC072B975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7F3D1A2F-23D6-409E-B1BC-253950667B2B}" type="presOf" srcId="{32DC9540-A794-4882-BDF2-1B7F1C1B9560}" destId="{7A8DF0E3-09AB-45E2-9807-D889145582FB}" srcOrd="0" destOrd="0" presId="urn:microsoft.com/office/officeart/2005/8/layout/hierarchy3"/>
    <dgm:cxn modelId="{8902DE6E-C0B3-4FB4-9154-2AC400D76DE3}" type="presOf" srcId="{7092E0F1-7CC2-4DE5-90E9-D72559572FD9}" destId="{ED949EF3-14D8-48A5-989A-C767AFA31564}" srcOrd="0" destOrd="0" presId="urn:microsoft.com/office/officeart/2005/8/layout/hierarchy3"/>
    <dgm:cxn modelId="{28D73070-35E5-438E-B082-E0E3478174E4}" type="presOf" srcId="{B768EB47-6D93-45A4-A92D-5F47486BB024}" destId="{483E0085-BA03-4A15-AE99-513E99E52B8F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B1785370-3760-4EF3-96A8-B200DDB9E7FF}" type="presOf" srcId="{D96F003F-F5B3-42FA-9E46-B9CE33E6F619}" destId="{599805A0-7057-49B5-82E6-2C5EA9FC3381}" srcOrd="0" destOrd="0" presId="urn:microsoft.com/office/officeart/2005/8/layout/hierarchy3"/>
    <dgm:cxn modelId="{B1CA8EDB-0F5F-45AB-9945-71B4C78884FF}" type="presParOf" srcId="{A67ECBE6-FD15-4612-AD01-AFB2EBF74B92}" destId="{4E444BDE-BD0D-40B4-A6D8-F4974E114D91}" srcOrd="0" destOrd="0" presId="urn:microsoft.com/office/officeart/2005/8/layout/hierarchy3"/>
    <dgm:cxn modelId="{3B943BCA-EC46-4197-B1A9-6BEB432F65E4}" type="presParOf" srcId="{4E444BDE-BD0D-40B4-A6D8-F4974E114D91}" destId="{85C2BDF9-4CCA-499F-B23C-991F53B53008}" srcOrd="0" destOrd="0" presId="urn:microsoft.com/office/officeart/2005/8/layout/hierarchy3"/>
    <dgm:cxn modelId="{5BDFA7D1-AFA1-479A-BD9A-F71A15F4EF45}" type="presParOf" srcId="{85C2BDF9-4CCA-499F-B23C-991F53B53008}" destId="{7A8DF0E3-09AB-45E2-9807-D889145582FB}" srcOrd="0" destOrd="0" presId="urn:microsoft.com/office/officeart/2005/8/layout/hierarchy3"/>
    <dgm:cxn modelId="{F66764B8-431C-4A71-B2B5-05ACC6350B7D}" type="presParOf" srcId="{85C2BDF9-4CCA-499F-B23C-991F53B53008}" destId="{B5A3EBCF-6D2E-4742-866E-2ADDE0F7F0C7}" srcOrd="1" destOrd="0" presId="urn:microsoft.com/office/officeart/2005/8/layout/hierarchy3"/>
    <dgm:cxn modelId="{F9794B22-18FF-4E71-95CA-086A4EF1383B}" type="presParOf" srcId="{4E444BDE-BD0D-40B4-A6D8-F4974E114D91}" destId="{CDE6C119-AC4F-476D-B398-39FA1CFA0754}" srcOrd="1" destOrd="0" presId="urn:microsoft.com/office/officeart/2005/8/layout/hierarchy3"/>
    <dgm:cxn modelId="{A97DD2D7-F41C-41FF-9332-D77C5AF1DE76}" type="presParOf" srcId="{CDE6C119-AC4F-476D-B398-39FA1CFA0754}" destId="{4A0A6392-4DB2-4D83-83DB-C29DC072B975}" srcOrd="0" destOrd="0" presId="urn:microsoft.com/office/officeart/2005/8/layout/hierarchy3"/>
    <dgm:cxn modelId="{92D3442C-249D-4B7E-9B1F-EBA32E6B37FD}" type="presParOf" srcId="{CDE6C119-AC4F-476D-B398-39FA1CFA0754}" destId="{4FB70A03-43E5-40DD-BC50-5CEBD789DEC5}" srcOrd="1" destOrd="0" presId="urn:microsoft.com/office/officeart/2005/8/layout/hierarchy3"/>
    <dgm:cxn modelId="{4FDCCE5B-5BD0-48F0-9891-66C4ECEB45F6}" type="presParOf" srcId="{CDE6C119-AC4F-476D-B398-39FA1CFA0754}" destId="{E082ADF2-C790-481B-8A6D-238E8FA63F58}" srcOrd="2" destOrd="0" presId="urn:microsoft.com/office/officeart/2005/8/layout/hierarchy3"/>
    <dgm:cxn modelId="{8D4DC60B-CD9C-4AA7-BDAF-3DC90BD92F0A}" type="presParOf" srcId="{CDE6C119-AC4F-476D-B398-39FA1CFA0754}" destId="{483E0085-BA03-4A15-AE99-513E99E52B8F}" srcOrd="3" destOrd="0" presId="urn:microsoft.com/office/officeart/2005/8/layout/hierarchy3"/>
    <dgm:cxn modelId="{FC071868-92E3-4B35-AFF6-96A32C249E81}" type="presParOf" srcId="{CDE6C119-AC4F-476D-B398-39FA1CFA0754}" destId="{599805A0-7057-49B5-82E6-2C5EA9FC3381}" srcOrd="4" destOrd="0" presId="urn:microsoft.com/office/officeart/2005/8/layout/hierarchy3"/>
    <dgm:cxn modelId="{0B6ABE05-6736-4FF2-B215-E340BE7881A7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81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D27D08D7-3C61-483D-A276-7F48D5147A5F}" type="presOf" srcId="{32DC9540-A794-4882-BDF2-1B7F1C1B9560}" destId="{B5A3EBCF-6D2E-4742-866E-2ADDE0F7F0C7}" srcOrd="1" destOrd="0" presId="urn:microsoft.com/office/officeart/2005/8/layout/hierarchy3"/>
    <dgm:cxn modelId="{3E95E670-37FB-4658-98F4-CEAC3EC4D844}" type="presOf" srcId="{02DEAEBF-F062-467E-895D-FF016F8B3A14}" destId="{E082ADF2-C790-481B-8A6D-238E8FA63F58}" srcOrd="0" destOrd="0" presId="urn:microsoft.com/office/officeart/2005/8/layout/hierarchy3"/>
    <dgm:cxn modelId="{97318F3F-6700-45C0-9DBC-06570655764F}" type="presOf" srcId="{B768EB47-6D93-45A4-A92D-5F47486BB024}" destId="{483E0085-BA03-4A15-AE99-513E99E52B8F}" srcOrd="0" destOrd="0" presId="urn:microsoft.com/office/officeart/2005/8/layout/hierarchy3"/>
    <dgm:cxn modelId="{4155C216-C26A-43A1-AF30-B0EB63E330E7}" type="presOf" srcId="{D96F003F-F5B3-42FA-9E46-B9CE33E6F619}" destId="{599805A0-7057-49B5-82E6-2C5EA9FC3381}" srcOrd="0" destOrd="0" presId="urn:microsoft.com/office/officeart/2005/8/layout/hierarchy3"/>
    <dgm:cxn modelId="{93A4948E-510C-4DB6-BC15-892E058C6E70}" type="presOf" srcId="{BD1FA706-3835-445A-970A-CA607EFC0666}" destId="{4A0A6392-4DB2-4D83-83DB-C29DC072B975}" srcOrd="0" destOrd="0" presId="urn:microsoft.com/office/officeart/2005/8/layout/hierarchy3"/>
    <dgm:cxn modelId="{8169CD0A-DBBD-4537-B356-84EDEBD56E4A}" type="presOf" srcId="{32DC9540-A794-4882-BDF2-1B7F1C1B9560}" destId="{7A8DF0E3-09AB-45E2-9807-D889145582FB}" srcOrd="0" destOrd="0" presId="urn:microsoft.com/office/officeart/2005/8/layout/hierarchy3"/>
    <dgm:cxn modelId="{3AB673F8-9C12-4984-B0EE-B54EC8D9B71D}" type="presOf" srcId="{FEC9074B-72CC-4C99-9C20-0F8B51C522AA}" destId="{4FB70A03-43E5-40DD-BC50-5CEBD789DEC5}" srcOrd="0" destOrd="0" presId="urn:microsoft.com/office/officeart/2005/8/layout/hierarchy3"/>
    <dgm:cxn modelId="{22761AB2-D39C-41E9-90C1-A5F838828E62}" type="presOf" srcId="{7092E0F1-7CC2-4DE5-90E9-D72559572FD9}" destId="{ED949EF3-14D8-48A5-989A-C767AFA31564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7CEAB2ED-B288-4304-87A4-9BAC4521E86D}" type="presOf" srcId="{083775C1-342F-4E56-9C26-CCE135EAF9A8}" destId="{A67ECBE6-FD15-4612-AD01-AFB2EBF74B92}" srcOrd="0" destOrd="0" presId="urn:microsoft.com/office/officeart/2005/8/layout/hierarchy3"/>
    <dgm:cxn modelId="{415C1E53-67BE-43E8-BC7E-0180F05A3F80}" type="presParOf" srcId="{A67ECBE6-FD15-4612-AD01-AFB2EBF74B92}" destId="{4E444BDE-BD0D-40B4-A6D8-F4974E114D91}" srcOrd="0" destOrd="0" presId="urn:microsoft.com/office/officeart/2005/8/layout/hierarchy3"/>
    <dgm:cxn modelId="{D68D1567-7C28-493F-8671-C13F5E27F4E5}" type="presParOf" srcId="{4E444BDE-BD0D-40B4-A6D8-F4974E114D91}" destId="{85C2BDF9-4CCA-499F-B23C-991F53B53008}" srcOrd="0" destOrd="0" presId="urn:microsoft.com/office/officeart/2005/8/layout/hierarchy3"/>
    <dgm:cxn modelId="{74F734AF-C989-495C-8DD2-80DE13251373}" type="presParOf" srcId="{85C2BDF9-4CCA-499F-B23C-991F53B53008}" destId="{7A8DF0E3-09AB-45E2-9807-D889145582FB}" srcOrd="0" destOrd="0" presId="urn:microsoft.com/office/officeart/2005/8/layout/hierarchy3"/>
    <dgm:cxn modelId="{AE8938E7-33AC-40F2-9420-5459F8554498}" type="presParOf" srcId="{85C2BDF9-4CCA-499F-B23C-991F53B53008}" destId="{B5A3EBCF-6D2E-4742-866E-2ADDE0F7F0C7}" srcOrd="1" destOrd="0" presId="urn:microsoft.com/office/officeart/2005/8/layout/hierarchy3"/>
    <dgm:cxn modelId="{42383A3B-1EBE-439B-8CD5-744F0F9A89F5}" type="presParOf" srcId="{4E444BDE-BD0D-40B4-A6D8-F4974E114D91}" destId="{CDE6C119-AC4F-476D-B398-39FA1CFA0754}" srcOrd="1" destOrd="0" presId="urn:microsoft.com/office/officeart/2005/8/layout/hierarchy3"/>
    <dgm:cxn modelId="{94C015C3-F58A-4D5A-9A76-FBB5EA9359BE}" type="presParOf" srcId="{CDE6C119-AC4F-476D-B398-39FA1CFA0754}" destId="{4A0A6392-4DB2-4D83-83DB-C29DC072B975}" srcOrd="0" destOrd="0" presId="urn:microsoft.com/office/officeart/2005/8/layout/hierarchy3"/>
    <dgm:cxn modelId="{73705B13-CF8F-4C50-987D-1D914763E81D}" type="presParOf" srcId="{CDE6C119-AC4F-476D-B398-39FA1CFA0754}" destId="{4FB70A03-43E5-40DD-BC50-5CEBD789DEC5}" srcOrd="1" destOrd="0" presId="urn:microsoft.com/office/officeart/2005/8/layout/hierarchy3"/>
    <dgm:cxn modelId="{AE7C9781-3F54-4976-9DFB-33DFC370A1C9}" type="presParOf" srcId="{CDE6C119-AC4F-476D-B398-39FA1CFA0754}" destId="{E082ADF2-C790-481B-8A6D-238E8FA63F58}" srcOrd="2" destOrd="0" presId="urn:microsoft.com/office/officeart/2005/8/layout/hierarchy3"/>
    <dgm:cxn modelId="{6705778C-A17C-42ED-A3ED-5848B803E631}" type="presParOf" srcId="{CDE6C119-AC4F-476D-B398-39FA1CFA0754}" destId="{483E0085-BA03-4A15-AE99-513E99E52B8F}" srcOrd="3" destOrd="0" presId="urn:microsoft.com/office/officeart/2005/8/layout/hierarchy3"/>
    <dgm:cxn modelId="{E256D88F-AD2C-4E99-AA9A-B3B1EA8B99A9}" type="presParOf" srcId="{CDE6C119-AC4F-476D-B398-39FA1CFA0754}" destId="{599805A0-7057-49B5-82E6-2C5EA9FC3381}" srcOrd="4" destOrd="0" presId="urn:microsoft.com/office/officeart/2005/8/layout/hierarchy3"/>
    <dgm:cxn modelId="{CDEBD8ED-C12C-41BB-87F2-3EB4D8D3C457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8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1A7B4E4B-65AD-4B9D-9A03-D6ECEC8DAACB}" type="presOf" srcId="{EE0057CA-8DC6-418B-9BB6-1C1D46DE2160}" destId="{F2AC4B49-72AF-4136-8021-08C9E39E06F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63061F4E-E013-4E7C-845D-08A23465053E}" type="presOf" srcId="{51A621BB-8DCC-460C-BDAB-88F130FA7099}" destId="{E85C0390-56B9-4F51-B9D2-2C3E00DE7348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8FE625BA-22EA-4D33-986B-873D3F0E738B}" type="presOf" srcId="{A99BFC3C-CA9F-494A-947E-F4B46DCCBD25}" destId="{F269CCF2-15C6-43D2-A4FC-6CB5508D7C64}" srcOrd="0" destOrd="0" presId="urn:microsoft.com/office/officeart/2005/8/layout/pyramid2"/>
    <dgm:cxn modelId="{669F138C-A261-4694-8DC1-F88BA51FC5EA}" type="presOf" srcId="{4BF5C9DF-8474-46C5-ADAC-C66A7DF66306}" destId="{78807784-0FA6-4771-AAA7-BA0FB8736E98}" srcOrd="0" destOrd="0" presId="urn:microsoft.com/office/officeart/2005/8/layout/pyramid2"/>
    <dgm:cxn modelId="{47CA4D0A-43CA-47AD-952A-5BB303E1639E}" type="presParOf" srcId="{F2AC4B49-72AF-4136-8021-08C9E39E06F8}" destId="{080220EE-3E8D-4FA8-B49D-A1D05B38B591}" srcOrd="0" destOrd="0" presId="urn:microsoft.com/office/officeart/2005/8/layout/pyramid2"/>
    <dgm:cxn modelId="{204E99E5-8C31-4F56-A795-99EABD5AF86C}" type="presParOf" srcId="{F2AC4B49-72AF-4136-8021-08C9E39E06F8}" destId="{055FF7E8-8FF4-4203-8891-A1B284B00AC4}" srcOrd="1" destOrd="0" presId="urn:microsoft.com/office/officeart/2005/8/layout/pyramid2"/>
    <dgm:cxn modelId="{5D5802E0-1893-4A37-BC32-DD8AF85C2B0B}" type="presParOf" srcId="{055FF7E8-8FF4-4203-8891-A1B284B00AC4}" destId="{E85C0390-56B9-4F51-B9D2-2C3E00DE7348}" srcOrd="0" destOrd="0" presId="urn:microsoft.com/office/officeart/2005/8/layout/pyramid2"/>
    <dgm:cxn modelId="{0B517F00-851D-4FAD-A144-F8898471E67A}" type="presParOf" srcId="{055FF7E8-8FF4-4203-8891-A1B284B00AC4}" destId="{4B7BC6B8-F879-4733-93DD-A00260B727DD}" srcOrd="1" destOrd="0" presId="urn:microsoft.com/office/officeart/2005/8/layout/pyramid2"/>
    <dgm:cxn modelId="{83D0DBFB-D93B-49DB-AC40-0D62EF7C1EE4}" type="presParOf" srcId="{055FF7E8-8FF4-4203-8891-A1B284B00AC4}" destId="{F269CCF2-15C6-43D2-A4FC-6CB5508D7C64}" srcOrd="2" destOrd="0" presId="urn:microsoft.com/office/officeart/2005/8/layout/pyramid2"/>
    <dgm:cxn modelId="{E2C983CE-C278-4B69-997D-EF988F5F8DD3}" type="presParOf" srcId="{055FF7E8-8FF4-4203-8891-A1B284B00AC4}" destId="{CA3212EC-C303-4750-9608-3C892C05A4BD}" srcOrd="3" destOrd="0" presId="urn:microsoft.com/office/officeart/2005/8/layout/pyramid2"/>
    <dgm:cxn modelId="{E78820AF-10A0-4953-A233-24E7F9A25EFD}" type="presParOf" srcId="{055FF7E8-8FF4-4203-8891-A1B284B00AC4}" destId="{78807784-0FA6-4771-AAA7-BA0FB8736E98}" srcOrd="4" destOrd="0" presId="urn:microsoft.com/office/officeart/2005/8/layout/pyramid2"/>
    <dgm:cxn modelId="{6F14681D-E837-4210-B73E-84269DAB1BAB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B7A8417-E06C-4F61-BD03-3F92922EDEDC}">
      <dsp:nvSpPr>
        <dsp:cNvPr id="0" name=""/>
        <dsp:cNvSpPr/>
      </dsp:nvSpPr>
      <dsp:spPr>
        <a:xfrm>
          <a:off x="1818963" y="1460177"/>
          <a:ext cx="1855949" cy="1605471"/>
        </a:xfrm>
        <a:prstGeom prst="hexagon">
          <a:avLst>
            <a:gd name="adj" fmla="val 2857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SG" sz="1200" b="1" kern="1200"/>
            <a:t>Angular 7</a:t>
          </a:r>
          <a:endParaRPr lang="en-SG" sz="1200" kern="1200"/>
        </a:p>
      </dsp:txBody>
      <dsp:txXfrm>
        <a:off x="2126520" y="1726226"/>
        <a:ext cx="1240835" cy="1073373"/>
      </dsp:txXfrm>
    </dsp:sp>
    <dsp:sp modelId="{E76659CF-7969-4BB0-B5CC-F73EFDC990BA}">
      <dsp:nvSpPr>
        <dsp:cNvPr id="0" name=""/>
        <dsp:cNvSpPr/>
      </dsp:nvSpPr>
      <dsp:spPr>
        <a:xfrm>
          <a:off x="2981144" y="692068"/>
          <a:ext cx="700244" cy="603353"/>
        </a:xfrm>
        <a:prstGeom prst="hexagon">
          <a:avLst>
            <a:gd name="adj" fmla="val 28900"/>
            <a:gd name="vf" fmla="val 11547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46DA02D-79FE-405A-BD42-C3396645CDC9}">
      <dsp:nvSpPr>
        <dsp:cNvPr id="0" name=""/>
        <dsp:cNvSpPr/>
      </dsp:nvSpPr>
      <dsp:spPr>
        <a:xfrm>
          <a:off x="1989923" y="0"/>
          <a:ext cx="1520937" cy="1315789"/>
        </a:xfrm>
        <a:prstGeom prst="hexagon">
          <a:avLst>
            <a:gd name="adj" fmla="val 2857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SG" sz="1000" b="1" kern="1200"/>
            <a:t>Single Page Application</a:t>
          </a:r>
          <a:endParaRPr lang="en-SG" sz="1000" kern="1200"/>
        </a:p>
      </dsp:txBody>
      <dsp:txXfrm>
        <a:off x="2241975" y="218054"/>
        <a:ext cx="1016833" cy="879681"/>
      </dsp:txXfrm>
    </dsp:sp>
    <dsp:sp modelId="{924C379A-0BD3-473E-B287-6C49874C94CE}">
      <dsp:nvSpPr>
        <dsp:cNvPr id="0" name=""/>
        <dsp:cNvSpPr/>
      </dsp:nvSpPr>
      <dsp:spPr>
        <a:xfrm>
          <a:off x="3798384" y="1820017"/>
          <a:ext cx="700244" cy="603353"/>
        </a:xfrm>
        <a:prstGeom prst="hexagon">
          <a:avLst>
            <a:gd name="adj" fmla="val 28900"/>
            <a:gd name="vf" fmla="val 11547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668EF77-1EB8-432B-A7C3-3110F24395BA}">
      <dsp:nvSpPr>
        <dsp:cNvPr id="0" name=""/>
        <dsp:cNvSpPr/>
      </dsp:nvSpPr>
      <dsp:spPr>
        <a:xfrm>
          <a:off x="3137251" y="1006529"/>
          <a:ext cx="2349148" cy="1043250"/>
        </a:xfrm>
        <a:prstGeom prst="hexagon">
          <a:avLst>
            <a:gd name="adj" fmla="val 2857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SG" sz="1000" b="1" kern="1200"/>
            <a:t>Reactive and faster response to the web application.</a:t>
          </a:r>
          <a:endParaRPr lang="en-SG" sz="1000" kern="1200"/>
        </a:p>
      </dsp:txBody>
      <dsp:txXfrm>
        <a:off x="3432366" y="1137589"/>
        <a:ext cx="1758918" cy="781130"/>
      </dsp:txXfrm>
    </dsp:sp>
    <dsp:sp modelId="{1237468D-538D-4BE9-889D-C1E5DEBFB502}">
      <dsp:nvSpPr>
        <dsp:cNvPr id="0" name=""/>
        <dsp:cNvSpPr/>
      </dsp:nvSpPr>
      <dsp:spPr>
        <a:xfrm>
          <a:off x="3230677" y="3093259"/>
          <a:ext cx="700244" cy="603353"/>
        </a:xfrm>
        <a:prstGeom prst="hexagon">
          <a:avLst>
            <a:gd name="adj" fmla="val 28900"/>
            <a:gd name="vf" fmla="val 11547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F5F8F23-528F-417A-8CD1-F0E376001CCB}">
      <dsp:nvSpPr>
        <dsp:cNvPr id="0" name=""/>
        <dsp:cNvSpPr/>
      </dsp:nvSpPr>
      <dsp:spPr>
        <a:xfrm>
          <a:off x="2770173" y="2331720"/>
          <a:ext cx="2750189" cy="1315789"/>
        </a:xfrm>
        <a:prstGeom prst="hexagon">
          <a:avLst>
            <a:gd name="adj" fmla="val 2857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SG" sz="1000" b="1" kern="1200"/>
            <a:t>Dynamically reload the current page rather than loading the  full page</a:t>
          </a:r>
          <a:endParaRPr lang="en-SG" sz="1000" kern="1200"/>
        </a:p>
      </dsp:txBody>
      <dsp:txXfrm>
        <a:off x="3124662" y="2501320"/>
        <a:ext cx="2041211" cy="976589"/>
      </dsp:txXfrm>
    </dsp:sp>
    <dsp:sp modelId="{FEC91E99-A5B0-468B-8DAF-E2F5FD33092D}">
      <dsp:nvSpPr>
        <dsp:cNvPr id="0" name=""/>
        <dsp:cNvSpPr/>
      </dsp:nvSpPr>
      <dsp:spPr>
        <a:xfrm>
          <a:off x="1822417" y="3225427"/>
          <a:ext cx="700244" cy="603353"/>
        </a:xfrm>
        <a:prstGeom prst="hexagon">
          <a:avLst>
            <a:gd name="adj" fmla="val 28900"/>
            <a:gd name="vf" fmla="val 11547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3592D5A-DA11-4A60-807A-9628E8885518}">
      <dsp:nvSpPr>
        <dsp:cNvPr id="0" name=""/>
        <dsp:cNvSpPr/>
      </dsp:nvSpPr>
      <dsp:spPr>
        <a:xfrm>
          <a:off x="2019300" y="3210490"/>
          <a:ext cx="2001051" cy="1315789"/>
        </a:xfrm>
        <a:prstGeom prst="hexagon">
          <a:avLst>
            <a:gd name="adj" fmla="val 2857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SG" sz="1100" b="1" i="0" kern="1200"/>
            <a:t>"[ ]" property binding</a:t>
          </a:r>
        </a:p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SG" sz="1100" b="1" i="0" kern="1200"/>
            <a:t>"( )" event binding</a:t>
          </a:r>
          <a:endParaRPr lang="en-SG" sz="1100" b="1" kern="1200"/>
        </a:p>
      </dsp:txBody>
      <dsp:txXfrm>
        <a:off x="2311361" y="3402535"/>
        <a:ext cx="1416929" cy="931699"/>
      </dsp:txXfrm>
    </dsp:sp>
    <dsp:sp modelId="{5B1E3F62-1EC8-49E8-B4F0-85B24AFC93E4}">
      <dsp:nvSpPr>
        <dsp:cNvPr id="0" name=""/>
        <dsp:cNvSpPr/>
      </dsp:nvSpPr>
      <dsp:spPr>
        <a:xfrm>
          <a:off x="991794" y="2097930"/>
          <a:ext cx="700244" cy="603353"/>
        </a:xfrm>
        <a:prstGeom prst="hexagon">
          <a:avLst>
            <a:gd name="adj" fmla="val 28900"/>
            <a:gd name="vf" fmla="val 11547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7B952AF-B2CD-4DA6-8171-8B8568AF944B}">
      <dsp:nvSpPr>
        <dsp:cNvPr id="0" name=""/>
        <dsp:cNvSpPr/>
      </dsp:nvSpPr>
      <dsp:spPr>
        <a:xfrm>
          <a:off x="-33963" y="2521533"/>
          <a:ext cx="2766007" cy="1075105"/>
        </a:xfrm>
        <a:prstGeom prst="hexagon">
          <a:avLst>
            <a:gd name="adj" fmla="val 2857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SG" sz="1000" b="1" kern="1200"/>
            <a:t>“</a:t>
          </a:r>
          <a:r>
            <a:rPr lang="en-SG" sz="1050" b="1" kern="1200"/>
            <a:t>Type-script</a:t>
          </a:r>
          <a:r>
            <a:rPr lang="en-SG" sz="1000" b="1" kern="1200"/>
            <a:t>” based open source full stack web application framework</a:t>
          </a:r>
          <a:endParaRPr lang="en-SG" sz="1000" kern="1200"/>
        </a:p>
      </dsp:txBody>
      <dsp:txXfrm>
        <a:off x="298923" y="2650921"/>
        <a:ext cx="2100235" cy="816329"/>
      </dsp:txXfrm>
    </dsp:sp>
    <dsp:sp modelId="{7BD35DE6-9AB0-4888-9FD8-08886CC356BF}">
      <dsp:nvSpPr>
        <dsp:cNvPr id="0" name=""/>
        <dsp:cNvSpPr/>
      </dsp:nvSpPr>
      <dsp:spPr>
        <a:xfrm>
          <a:off x="129986" y="858126"/>
          <a:ext cx="2438108" cy="1214513"/>
        </a:xfrm>
        <a:prstGeom prst="hexagon">
          <a:avLst>
            <a:gd name="adj" fmla="val 2857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b="1" kern="1200"/>
            <a:t>Instead of scope and controlle, Angular uses hierarchy of components as its primary architectural characteristic.</a:t>
          </a:r>
          <a:endParaRPr lang="en-SG" sz="1000" b="1" kern="1200"/>
        </a:p>
      </dsp:txBody>
      <dsp:txXfrm>
        <a:off x="448824" y="1016951"/>
        <a:ext cx="1800432" cy="89686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11/layout/HexagonRadial">
  <dgm:title val="Hexagon Radial"/>
  <dgm:desc val="Use to show a sequential process that relates to a central idea or theme. Limited to six Level 2 shapes. Works best with small amounts of text. Unused text does not appear, but remains available if you switch layouts."/>
  <dgm:catLst>
    <dgm:cat type="cycle" pri="8500"/>
    <dgm:cat type="officeonline" pri="9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  <dgm:pt modelId="15">
          <dgm:prSet phldr="1"/>
        </dgm:pt>
        <dgm:pt modelId="16">
          <dgm:prSet phldr="1"/>
        </dgm:pt>
      </dgm:ptLst>
      <dgm:cxnLst>
        <dgm:cxn modelId="40" srcId="0" destId="10" srcOrd="0" destOrd="0"/>
        <dgm:cxn modelId="50" srcId="10" destId="11" srcOrd="0" destOrd="0"/>
        <dgm:cxn modelId="60" srcId="10" destId="12" srcOrd="0" destOrd="0"/>
        <dgm:cxn modelId="70" srcId="10" destId="13" srcOrd="0" destOrd="0"/>
        <dgm:cxn modelId="80" srcId="10" destId="14" srcOrd="0" destOrd="0"/>
        <dgm:cxn modelId="90" srcId="10" destId="15" srcOrd="0" destOrd="0"/>
        <dgm:cxn modelId="100" srcId="10" destId="16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40" srcId="0" destId="10" srcOrd="0" destOrd="0"/>
        <dgm:cxn modelId="50" srcId="10" destId="11" srcOrd="0" destOrd="0"/>
        <dgm:cxn modelId="60" srcId="10" destId="12" srcOrd="0" destOrd="0"/>
        <dgm:cxn modelId="70" srcId="10" destId="13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  <dgm:pt modelId="15">
          <dgm:prSet phldr="1"/>
        </dgm:pt>
        <dgm:pt modelId="16">
          <dgm:prSet phldr="1"/>
        </dgm:pt>
      </dgm:ptLst>
      <dgm:cxnLst>
        <dgm:cxn modelId="40" srcId="0" destId="10" srcOrd="0" destOrd="0"/>
        <dgm:cxn modelId="50" srcId="10" destId="11" srcOrd="0" destOrd="0"/>
        <dgm:cxn modelId="60" srcId="10" destId="12" srcOrd="0" destOrd="0"/>
        <dgm:cxn modelId="70" srcId="10" destId="13" srcOrd="0" destOrd="0"/>
        <dgm:cxn modelId="80" srcId="10" destId="14" srcOrd="0" destOrd="0"/>
        <dgm:cxn modelId="90" srcId="10" destId="15" srcOrd="0" destOrd="0"/>
        <dgm:cxn modelId="100" srcId="10" destId="16" srcOrd="0" destOrd="0"/>
      </dgm:cxnLst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st="1 1" cnt="1 0" func="cnt" op="equ" val="0">
            <dgm:alg type="composite">
              <dgm:param type="ar" val="1.1561"/>
            </dgm:alg>
            <dgm:constrLst>
              <dgm:constr type="primFontSz" for="des" forName="Parent" val="65"/>
              <dgm:constr type="l" for="ch" forName="Parent" refType="w" fact="0"/>
              <dgm:constr type="t" for="ch" forName="Parent" refType="h" fact="0"/>
              <dgm:constr type="w" for="ch" forName="Parent" refType="w"/>
              <dgm:constr type="h" for="ch" forName="Parent" refType="h"/>
            </dgm:constrLst>
          </dgm:if>
          <dgm:if name="Name5" axis="ch ch" ptType="node node" st="1 1" cnt="1 0" func="cnt" op="lte" val="1">
            <dgm:alg type="composite">
              <dgm:param type="ar" val="1.368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l" for="ch" forName="Accent1" refType="w" fact="0.1685"/>
              <dgm:constr type="t" for="ch" forName="Accent1" refType="h" fact="0.2946"/>
              <dgm:constr type="w" for="ch" forName="Accent1" refType="w" fact="0.462"/>
              <dgm:constr type="h" for="ch" forName="Accent1" refType="h" fact="0.5472"/>
              <dgm:constr type="l" for="ch" forName="Parent" refType="w" fact="0"/>
              <dgm:constr type="t" for="ch" forName="Parent" refType="h" fact="0.2885"/>
              <dgm:constr type="w" for="ch" forName="Parent" refType="w" fact="0.6013"/>
              <dgm:constr type="h" for="ch" forName="Parent" refType="h" fact="0.7115"/>
              <dgm:constr type="l" for="ch" forName="Child1" refType="w" fact="0.5073"/>
              <dgm:constr type="t" for="ch" forName="Child1" refType="h" fact="0"/>
              <dgm:constr type="w" for="ch" forName="Child1" refType="w" fact="0.4927"/>
              <dgm:constr type="h" for="ch" forName="Child1" refType="h" fact="0.5831"/>
            </dgm:constrLst>
          </dgm:if>
          <dgm:if name="Name6" axis="ch ch" ptType="node node" st="1 1" cnt="1 0" func="cnt" op="equ" val="2">
            <dgm:alg type="composite">
              <dgm:param type="ar" val="1.0619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2" refType="primFontSz" refFor="des" refForName="Child1" op="equ"/>
              <dgm:constr type="l" for="ch" forName="Accent2" refType="w" fact="0.6413"/>
              <dgm:constr type="t" for="ch" forName="Accent2" refType="h" fact="0.3477"/>
              <dgm:constr type="w" for="ch" forName="Accent2" refType="w" fact="0.2269"/>
              <dgm:constr type="h" for="ch" forName="Accent2" refType="h" fact="0.2076"/>
              <dgm:constr type="l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l" for="ch" forName="Parent" refType="w" fact="0"/>
              <dgm:constr type="t" for="ch" forName="Parent" refType="h" fact="0.2239"/>
              <dgm:constr type="w" for="ch" forName="Parent" refType="w" fact="0.6013"/>
              <dgm:constr type="h" for="ch" forName="Parent" refType="h" fact="0.5523"/>
              <dgm:constr type="l" for="ch" forName="Child1" refType="w" fact="0.5073"/>
              <dgm:constr type="t" for="ch" forName="Child1" refType="h" fact="0"/>
              <dgm:constr type="w" for="ch" forName="Child1" refType="w" fact="0.4927"/>
              <dgm:constr type="h" for="ch" forName="Child1" refType="h" fact="0.4527"/>
              <dgm:constr type="l" for="ch" forName="Child2" refType="w" fact="0.5073"/>
              <dgm:constr type="t" for="ch" forName="Child2" refType="h" fact="0.5473"/>
              <dgm:constr type="w" for="ch" forName="Child2" refType="w" fact="0.4927"/>
              <dgm:constr type="h" for="ch" forName="Child2" refType="h" fact="0.4527"/>
            </dgm:constrLst>
          </dgm:if>
          <dgm:if name="Name7" axis="ch ch" ptType="node node" st="1 1" cnt="1 0" func="cnt" op="equ" val="3">
            <dgm:alg type="composite">
              <dgm:param type="ar" val="0.8305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3" refType="primFontSz" refFor="des" refForName="Parent" op="lte"/>
              <dgm:constr type="primFontSz" for="des" forName="Child2" refType="primFontSz" refFor="des" refForName="Child1" op="equ"/>
              <dgm:constr type="primFontSz" for="des" forName="Child3" refType="primFontSz" refFor="des" refForName="Child1" op="equ"/>
              <dgm:constr type="l" for="ch" forName="Accent3" refType="w" fact="0.4573"/>
              <dgm:constr type="t" for="ch" forName="Accent3" refType="h" fact="0.6145"/>
              <dgm:constr type="w" for="ch" forName="Accent3" refType="w" fact="0.2269"/>
              <dgm:constr type="h" for="ch" forName="Accent3" refType="h" fact="0.1623"/>
              <dgm:constr type="l" for="ch" forName="Accent2" refType="w" fact="0.6413"/>
              <dgm:constr type="t" for="ch" forName="Accent2" refType="h" fact="0.2719"/>
              <dgm:constr type="w" for="ch" forName="Accent2" refType="w" fact="0.2269"/>
              <dgm:constr type="h" for="ch" forName="Accent2" refType="h" fact="0.1623"/>
              <dgm:constr type="l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l" for="ch" forName="Child3" refType="w" fact="0.0554"/>
              <dgm:constr type="t" for="ch" forName="Child3" refType="h" fact="0.646"/>
              <dgm:constr type="w" for="ch" forName="Child3" refType="w" fact="0.4927"/>
              <dgm:constr type="h" for="ch" forName="Child3" refType="h" fact="0.354"/>
              <dgm:constr type="l" for="ch" forName="Parent" refType="w" fact="0"/>
              <dgm:constr type="t" for="ch" forName="Parent" refType="h" fact="0.1751"/>
              <dgm:constr type="w" for="ch" forName="Parent" refType="w" fact="0.6013"/>
              <dgm:constr type="h" for="ch" forName="Parent" refType="h" fact="0.4319"/>
              <dgm:constr type="l" for="ch" forName="Child1" refType="w" fact="0.5073"/>
              <dgm:constr type="t" for="ch" forName="Child1" refType="h" fact="0"/>
              <dgm:constr type="w" for="ch" forName="Child1" refType="w" fact="0.4927"/>
              <dgm:constr type="h" for="ch" forName="Child1" refType="h" fact="0.354"/>
              <dgm:constr type="l" for="ch" forName="Child2" refType="w" fact="0.5073"/>
              <dgm:constr type="t" for="ch" forName="Child2" refType="h" fact="0.428"/>
              <dgm:constr type="w" for="ch" forName="Child2" refType="w" fact="0.4927"/>
              <dgm:constr type="h" for="ch" forName="Child2" refType="h" fact="0.354"/>
            </dgm:constrLst>
          </dgm:if>
          <dgm:if name="Name8" axis="ch ch" ptType="node node" st="1 1" cnt="1 0" func="cnt" op="equ" val="4">
            <dgm:alg type="composite">
              <dgm:param type="ar" val="0.682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3" refType="primFontSz" refFor="des" refForName="Parent" op="lte"/>
              <dgm:constr type="primFontSz" for="des" forName="Child4" refType="primFontSz" refFor="des" refForName="Parent" op="lte"/>
              <dgm:constr type="primFontSz" for="des" forName="Child2" refType="primFontSz" refFor="des" refForName="Child1" op="equ"/>
              <dgm:constr type="primFontSz" for="des" forName="Child3" refType="primFontSz" refFor="des" refForName="Child1" op="equ"/>
              <dgm:constr type="primFontSz" for="des" forName="Child4" refType="primFontSz" refFor="des" refForName="Child1" op="equ"/>
              <dgm:constr type="l" for="ch" forName="Accent4" refType="w" fact="0.4573"/>
              <dgm:constr type="t" for="ch" forName="Accent4" refType="h" fact="0.6834"/>
              <dgm:constr type="w" for="ch" forName="Accent4" refType="w" fact="0.2269"/>
              <dgm:constr type="h" for="ch" forName="Accent4" refType="h" fact="0.1333"/>
              <dgm:constr type="l" for="ch" forName="Accent3" refType="w" fact="0.6413"/>
              <dgm:constr type="t" for="ch" forName="Accent3" refType="h" fact="0.4021"/>
              <dgm:constr type="w" for="ch" forName="Accent3" refType="w" fact="0.2269"/>
              <dgm:constr type="h" for="ch" forName="Accent3" refType="h" fact="0.1333"/>
              <dgm:constr type="l" for="ch" forName="Accent2" refType="w" fact="0.3765"/>
              <dgm:constr type="t" for="ch" forName="Accent2" refType="h" fact="0.1529"/>
              <dgm:constr type="w" for="ch" forName="Accent2" refType="w" fact="0.2269"/>
              <dgm:constr type="h" for="ch" forName="Accent2" refType="h" fact="0.1333"/>
              <dgm:constr type="l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l" for="ch" forName="Child4" refType="w" fact="0.0554"/>
              <dgm:constr type="t" for="ch" forName="Child4" refType="h" fact="0.7093"/>
              <dgm:constr type="w" for="ch" forName="Child4" refType="w" fact="0.4927"/>
              <dgm:constr type="h" for="ch" forName="Child4" refType="h" fact="0.2907"/>
              <dgm:constr type="l" for="ch" forName="Parent" refType="w" fact="0"/>
              <dgm:constr type="t" for="ch" forName="Parent" refType="h" fact="0.3226"/>
              <dgm:constr type="w" for="ch" forName="Parent" refType="w" fact="0.6013"/>
              <dgm:constr type="h" for="ch" forName="Parent" refType="h" fact="0.3547"/>
              <dgm:constr type="l" for="ch" forName="Child2" refType="w" fact="0.5073"/>
              <dgm:constr type="t" for="ch" forName="Child2" refType="h" fact="0.1788"/>
              <dgm:constr type="w" for="ch" forName="Child2" refType="w" fact="0.4927"/>
              <dgm:constr type="h" for="ch" forName="Child2" refType="h" fact="0.2907"/>
              <dgm:constr type="l" for="ch" forName="Child3" refType="w" fact="0.5073"/>
              <dgm:constr type="t" for="ch" forName="Child3" refType="h" fact="0.5303"/>
              <dgm:constr type="w" for="ch" forName="Child3" refType="w" fact="0.4927"/>
              <dgm:constr type="h" for="ch" forName="Child3" refType="h" fact="0.2907"/>
              <dgm:constr type="l" for="ch" forName="Child1" refType="w" fact="0.0554"/>
              <dgm:constr type="t" for="ch" forName="Child1" refType="h" fact="0"/>
              <dgm:constr type="w" for="ch" forName="Child1" refType="w" fact="0.4927"/>
              <dgm:constr type="h" for="ch" forName="Child1" refType="h" fact="0.2907"/>
            </dgm:constrLst>
          </dgm:if>
          <dgm:if name="Name9" axis="ch ch" ptType="node node" st="1 1" cnt="1 0" func="cnt" op="equ" val="5">
            <dgm:alg type="composite">
              <dgm:param type="ar" val="0.9538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3" refType="primFontSz" refFor="des" refForName="Parent" op="lte"/>
              <dgm:constr type="primFontSz" for="des" forName="Child4" refType="primFontSz" refFor="des" refForName="Parent" op="lte"/>
              <dgm:constr type="primFontSz" for="des" forName="Child5" refType="primFontSz" refFor="des" refForName="Parent" op="lte"/>
              <dgm:constr type="primFontSz" for="des" forName="Child2" refType="primFontSz" refFor="des" refForName="Child1" op="equ"/>
              <dgm:constr type="primFontSz" for="des" forName="Child3" refType="primFontSz" refFor="des" refForName="Child1" op="equ"/>
              <dgm:constr type="primFontSz" for="des" forName="Child4" refType="primFontSz" refFor="des" refForName="Child1" op="equ"/>
              <dgm:constr type="primFontSz" for="des" forName="Child5" refType="primFontSz" refFor="des" refForName="Child1" op="equ"/>
              <dgm:constr type="l" for="ch" forName="Accent5" refType="w" fact="0.2858"/>
              <dgm:constr type="t" for="ch" forName="Accent5" refType="h" fact="0.7126"/>
              <dgm:constr type="w" for="ch" forName="Accent5" refType="w" fact="0.1622"/>
              <dgm:constr type="h" for="ch" forName="Accent5" refType="h" fact="0.1333"/>
              <dgm:constr type="l" for="ch" forName="Accent4" refType="w" fact="0.612"/>
              <dgm:constr type="t" for="ch" forName="Accent4" refType="h" fact="0.6834"/>
              <dgm:constr type="w" for="ch" forName="Accent4" refType="w" fact="0.1622"/>
              <dgm:constr type="h" for="ch" forName="Accent4" refType="h" fact="0.1333"/>
              <dgm:constr type="l" for="ch" forName="Accent3" refType="w" fact="0.7435"/>
              <dgm:constr type="t" for="ch" forName="Accent3" refType="h" fact="0.4021"/>
              <dgm:constr type="w" for="ch" forName="Accent3" refType="w" fact="0.1622"/>
              <dgm:constr type="h" for="ch" forName="Accent3" refType="h" fact="0.1333"/>
              <dgm:constr type="l" for="ch" forName="Accent2" refType="w" fact="0.5542"/>
              <dgm:constr type="t" for="ch" forName="Accent2" refType="h" fact="0.1529"/>
              <dgm:constr type="w" for="ch" forName="Accent2" refType="w" fact="0.1622"/>
              <dgm:constr type="h" for="ch" forName="Accent2" refType="h" fact="0.1333"/>
              <dgm:constr type="l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l" for="ch" forName="Child4" refType="w" fact="0.3246"/>
              <dgm:constr type="t" for="ch" forName="Child4" refType="h" fact="0.7093"/>
              <dgm:constr type="w" for="ch" forName="Child4" refType="w" fact="0.3523"/>
              <dgm:constr type="h" for="ch" forName="Child4" refType="h" fact="0.2907"/>
              <dgm:constr type="l" for="ch" forName="Parent" refType="w" fact="0.285"/>
              <dgm:constr type="t" for="ch" forName="Parent" refType="h" fact="0.3226"/>
              <dgm:constr type="w" for="ch" forName="Parent" refType="w" fact="0.4299"/>
              <dgm:constr type="h" for="ch" forName="Parent" refType="h" fact="0.3547"/>
              <dgm:constr type="l" for="ch" forName="Child2" refType="w" fact="0.6477"/>
              <dgm:constr type="t" for="ch" forName="Child2" refType="h" fact="0.1788"/>
              <dgm:constr type="w" for="ch" forName="Child2" refType="w" fact="0.3523"/>
              <dgm:constr type="h" for="ch" forName="Child2" refType="h" fact="0.2907"/>
              <dgm:constr type="l" for="ch" forName="Child3" refType="w" fact="0.6477"/>
              <dgm:constr type="t" for="ch" forName="Child3" refType="h" fact="0.5303"/>
              <dgm:constr type="w" for="ch" forName="Child3" refType="w" fact="0.3523"/>
              <dgm:constr type="h" for="ch" forName="Child3" refType="h" fact="0.2907"/>
              <dgm:constr type="l" for="ch" forName="Child5" refType="w" fact="0"/>
              <dgm:constr type="t" for="ch" forName="Child5" refType="h" fact="0.5305"/>
              <dgm:constr type="w" for="ch" forName="Child5" refType="w" fact="0.3523"/>
              <dgm:constr type="h" for="ch" forName="Child5" refType="h" fact="0.2907"/>
              <dgm:constr type="l" for="ch" forName="Child1" refType="w" fact="0.3246"/>
              <dgm:constr type="t" for="ch" forName="Child1" refType="h" fact="0"/>
              <dgm:constr type="w" for="ch" forName="Child1" refType="w" fact="0.3523"/>
              <dgm:constr type="h" for="ch" forName="Child1" refType="h" fact="0.2907"/>
            </dgm:constrLst>
          </dgm:if>
          <dgm:else name="Name10">
            <dgm:alg type="composite">
              <dgm:param type="ar" val="0.9538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3" refType="primFontSz" refFor="des" refForName="Parent" op="lte"/>
              <dgm:constr type="primFontSz" for="des" forName="Child4" refType="primFontSz" refFor="des" refForName="Parent" op="lte"/>
              <dgm:constr type="primFontSz" for="des" forName="Child5" refType="primFontSz" refFor="des" refForName="Parent" op="lte"/>
              <dgm:constr type="primFontSz" for="des" forName="Child6" refType="primFontSz" refFor="des" refForName="Parent" op="lte"/>
              <dgm:constr type="primFontSz" for="des" forName="Child7" refType="primFontSz" refFor="des" refForName="Parent" op="lte"/>
              <dgm:constr type="primFontSz" for="des" forName="Child2" refType="primFontSz" refFor="des" refForName="Child1" op="equ"/>
              <dgm:constr type="primFontSz" for="des" forName="Child3" refType="primFontSz" refFor="des" refForName="Child1" op="equ"/>
              <dgm:constr type="primFontSz" for="des" forName="Child4" refType="primFontSz" refFor="des" refForName="Child1" op="equ"/>
              <dgm:constr type="primFontSz" for="des" forName="Child5" refType="primFontSz" refFor="des" refForName="Child1" op="equ"/>
              <dgm:constr type="primFontSz" for="des" forName="Child6" refType="primFontSz" refFor="des" refForName="Child1" op="equ"/>
              <dgm:constr type="primFontSz" for="des" forName="Child7" refType="primFontSz" refFor="des" refForName="Child1" op="equ"/>
              <dgm:constr type="primFontSz" for="des" ptType="node" op="equ" val="65"/>
              <dgm:constr type="l" for="ch" forName="Accent6" refType="w" fact="0.0934"/>
              <dgm:constr type="t" for="ch" forName="Accent6" refType="h" fact="0.4635"/>
              <dgm:constr type="w" for="ch" forName="Accent6" refType="w" fact="0.1622"/>
              <dgm:constr type="h" for="ch" forName="Accent6" refType="h" fact="0.1333"/>
              <dgm:constr type="l" for="ch" forName="Accent5" refType="w" fact="0.2858"/>
              <dgm:constr type="t" for="ch" forName="Accent5" refType="h" fact="0.7126"/>
              <dgm:constr type="w" for="ch" forName="Accent5" refType="w" fact="0.1622"/>
              <dgm:constr type="h" for="ch" forName="Accent5" refType="h" fact="0.1333"/>
              <dgm:constr type="l" for="ch" forName="Accent4" refType="w" fact="0.612"/>
              <dgm:constr type="t" for="ch" forName="Accent4" refType="h" fact="0.6834"/>
              <dgm:constr type="w" for="ch" forName="Accent4" refType="w" fact="0.1622"/>
              <dgm:constr type="h" for="ch" forName="Accent4" refType="h" fact="0.1333"/>
              <dgm:constr type="l" for="ch" forName="Accent3" refType="w" fact="0.7435"/>
              <dgm:constr type="t" for="ch" forName="Accent3" refType="h" fact="0.4021"/>
              <dgm:constr type="w" for="ch" forName="Accent3" refType="w" fact="0.1622"/>
              <dgm:constr type="h" for="ch" forName="Accent3" refType="h" fact="0.1333"/>
              <dgm:constr type="l" for="ch" forName="Accent2" refType="w" fact="0.5542"/>
              <dgm:constr type="t" for="ch" forName="Accent2" refType="h" fact="0.1529"/>
              <dgm:constr type="w" for="ch" forName="Accent2" refType="w" fact="0.1622"/>
              <dgm:constr type="h" for="ch" forName="Accent2" refType="h" fact="0.1333"/>
              <dgm:constr type="l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l" for="ch" forName="Child4" refType="w" fact="0.3246"/>
              <dgm:constr type="t" for="ch" forName="Child4" refType="h" fact="0.7093"/>
              <dgm:constr type="w" for="ch" forName="Child4" refType="w" fact="0.3523"/>
              <dgm:constr type="h" for="ch" forName="Child4" refType="h" fact="0.2907"/>
              <dgm:constr type="l" for="ch" forName="Parent" refType="w" fact="0.285"/>
              <dgm:constr type="t" for="ch" forName="Parent" refType="h" fact="0.3226"/>
              <dgm:constr type="w" for="ch" forName="Parent" refType="w" fact="0.4299"/>
              <dgm:constr type="h" for="ch" forName="Parent" refType="h" fact="0.3547"/>
              <dgm:constr type="l" for="ch" forName="Child2" refType="w" fact="0.6477"/>
              <dgm:constr type="t" for="ch" forName="Child2" refType="h" fact="0.1788"/>
              <dgm:constr type="w" for="ch" forName="Child2" refType="w" fact="0.3523"/>
              <dgm:constr type="h" for="ch" forName="Child2" refType="h" fact="0.2907"/>
              <dgm:constr type="l" for="ch" forName="Child3" refType="w" fact="0.6477"/>
              <dgm:constr type="t" for="ch" forName="Child3" refType="h" fact="0.5303"/>
              <dgm:constr type="w" for="ch" forName="Child3" refType="w" fact="0.3523"/>
              <dgm:constr type="h" for="ch" forName="Child3" refType="h" fact="0.2907"/>
              <dgm:constr type="l" for="ch" forName="Child5" refType="w" fact="0"/>
              <dgm:constr type="t" for="ch" forName="Child5" refType="h" fact="0.5305"/>
              <dgm:constr type="w" for="ch" forName="Child5" refType="w" fact="0.3523"/>
              <dgm:constr type="h" for="ch" forName="Child5" refType="h" fact="0.2907"/>
              <dgm:constr type="l" for="ch" forName="Child6" refType="w" fact="0"/>
              <dgm:constr type="t" for="ch" forName="Child6" refType="h" fact="0.1784"/>
              <dgm:constr type="w" for="ch" forName="Child6" refType="w" fact="0.3523"/>
              <dgm:constr type="h" for="ch" forName="Child6" refType="h" fact="0.2907"/>
              <dgm:constr type="l" for="ch" forName="Child1" refType="w" fact="0.3246"/>
              <dgm:constr type="t" for="ch" forName="Child1" refType="h" fact="0"/>
              <dgm:constr type="w" for="ch" forName="Child1" refType="w" fact="0.3523"/>
              <dgm:constr type="h" for="ch" forName="Child1" refType="h" fact="0.2907"/>
            </dgm:constrLst>
          </dgm:else>
        </dgm:choose>
      </dgm:if>
      <dgm:else name="Name11">
        <dgm:choose name="Name12">
          <dgm:if name="Name13" axis="ch ch" ptType="node node" st="1 1" cnt="1 0" func="cnt" op="equ" val="0">
            <dgm:alg type="composite">
              <dgm:param type="ar" val="1.1561"/>
            </dgm:alg>
            <dgm:constrLst>
              <dgm:constr type="primFontSz" for="des" forName="Parent" val="65"/>
              <dgm:constr type="l" for="ch" forName="Parent" refType="w" fact="0"/>
              <dgm:constr type="t" for="ch" forName="Parent" refType="h" fact="0"/>
              <dgm:constr type="w" for="ch" forName="Parent" refType="w"/>
              <dgm:constr type="h" for="ch" forName="Parent" refType="h"/>
            </dgm:constrLst>
          </dgm:if>
          <dgm:if name="Name14" axis="ch ch" ptType="node node" st="1 1" cnt="1 0" func="cnt" op="lte" val="1">
            <dgm:alg type="composite">
              <dgm:param type="ar" val="1.368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r" for="ch" forName="Accent1" refType="w" fact="0.8315"/>
              <dgm:constr type="t" for="ch" forName="Accent1" refType="h" fact="0.2946"/>
              <dgm:constr type="w" for="ch" forName="Accent1" refType="w" fact="0.462"/>
              <dgm:constr type="h" for="ch" forName="Accent1" refType="h" fact="0.5472"/>
              <dgm:constr type="r" for="ch" forName="Parent" refType="w"/>
              <dgm:constr type="t" for="ch" forName="Parent" refType="h" fact="0.2885"/>
              <dgm:constr type="w" for="ch" forName="Parent" refType="w" fact="0.6013"/>
              <dgm:constr type="h" for="ch" forName="Parent" refType="h" fact="0.7115"/>
              <dgm:constr type="r" for="ch" forName="Child1" refType="w" fact="0.4927"/>
              <dgm:constr type="t" for="ch" forName="Child1" refType="h" fact="0"/>
              <dgm:constr type="w" for="ch" forName="Child1" refType="w" fact="0.4927"/>
              <dgm:constr type="h" for="ch" forName="Child1" refType="h" fact="0.5831"/>
            </dgm:constrLst>
          </dgm:if>
          <dgm:if name="Name15" axis="ch ch" ptType="node node" st="1 1" cnt="1 0" func="cnt" op="equ" val="2">
            <dgm:alg type="composite">
              <dgm:param type="ar" val="1.0619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2" refType="primFontSz" refFor="des" refForName="Child1" op="equ"/>
              <dgm:constr type="r" for="ch" forName="Accent2" refType="w" fact="0.3587"/>
              <dgm:constr type="t" for="ch" forName="Accent2" refType="h" fact="0.3477"/>
              <dgm:constr type="w" for="ch" forName="Accent2" refType="w" fact="0.2269"/>
              <dgm:constr type="h" for="ch" forName="Accent2" refType="h" fact="0.2076"/>
              <dgm:constr type="r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r" for="ch" forName="Parent" refType="w"/>
              <dgm:constr type="t" for="ch" forName="Parent" refType="h" fact="0.2239"/>
              <dgm:constr type="w" for="ch" forName="Parent" refType="w" fact="0.6013"/>
              <dgm:constr type="h" for="ch" forName="Parent" refType="h" fact="0.5523"/>
              <dgm:constr type="r" for="ch" forName="Child1" refType="w" fact="0.4927"/>
              <dgm:constr type="t" for="ch" forName="Child1" refType="h" fact="0"/>
              <dgm:constr type="w" for="ch" forName="Child1" refType="w" fact="0.4927"/>
              <dgm:constr type="h" for="ch" forName="Child1" refType="h" fact="0.4527"/>
              <dgm:constr type="r" for="ch" forName="Child2" refType="w" fact="0.5073"/>
              <dgm:constr type="t" for="ch" forName="Child2" refType="h" fact="0.5473"/>
              <dgm:constr type="w" for="ch" forName="Child2" refType="w" fact="0.4927"/>
              <dgm:constr type="h" for="ch" forName="Child2" refType="h" fact="0.4527"/>
            </dgm:constrLst>
          </dgm:if>
          <dgm:if name="Name16" axis="ch ch" ptType="node node" st="1 1" cnt="1 0" func="cnt" op="equ" val="3">
            <dgm:alg type="composite">
              <dgm:param type="ar" val="0.8305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3" refType="primFontSz" refFor="des" refForName="Parent" op="lte"/>
              <dgm:constr type="primFontSz" for="des" forName="Child2" refType="primFontSz" refFor="des" refForName="Child1" op="equ"/>
              <dgm:constr type="primFontSz" for="des" forName="Child3" refType="primFontSz" refFor="des" refForName="Child1" op="equ"/>
              <dgm:constr type="r" for="ch" forName="Accent3" refType="w" fact="0.5427"/>
              <dgm:constr type="t" for="ch" forName="Accent3" refType="h" fact="0.6145"/>
              <dgm:constr type="w" for="ch" forName="Accent3" refType="w" fact="0.2269"/>
              <dgm:constr type="h" for="ch" forName="Accent3" refType="h" fact="0.1623"/>
              <dgm:constr type="r" for="ch" forName="Accent2" refType="w" fact="0.3587"/>
              <dgm:constr type="t" for="ch" forName="Accent2" refType="h" fact="0.2719"/>
              <dgm:constr type="w" for="ch" forName="Accent2" refType="w" fact="0.2269"/>
              <dgm:constr type="h" for="ch" forName="Accent2" refType="h" fact="0.1623"/>
              <dgm:constr type="r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r" for="ch" forName="Child3" refType="w" fact="0.9446"/>
              <dgm:constr type="t" for="ch" forName="Child3" refType="h" fact="0.646"/>
              <dgm:constr type="w" for="ch" forName="Child3" refType="w" fact="0.4927"/>
              <dgm:constr type="h" for="ch" forName="Child3" refType="h" fact="0.354"/>
              <dgm:constr type="r" for="ch" forName="Parent" refType="w"/>
              <dgm:constr type="t" for="ch" forName="Parent" refType="h" fact="0.1751"/>
              <dgm:constr type="w" for="ch" forName="Parent" refType="w" fact="0.6013"/>
              <dgm:constr type="h" for="ch" forName="Parent" refType="h" fact="0.4319"/>
              <dgm:constr type="r" for="ch" forName="Child1" refType="w" fact="0.4927"/>
              <dgm:constr type="t" for="ch" forName="Child1" refType="h" fact="0"/>
              <dgm:constr type="w" for="ch" forName="Child1" refType="w" fact="0.4927"/>
              <dgm:constr type="h" for="ch" forName="Child1" refType="h" fact="0.354"/>
              <dgm:constr type="r" for="ch" forName="Child2" refType="w" fact="0.4927"/>
              <dgm:constr type="t" for="ch" forName="Child2" refType="h" fact="0.428"/>
              <dgm:constr type="w" for="ch" forName="Child2" refType="w" fact="0.4927"/>
              <dgm:constr type="h" for="ch" forName="Child2" refType="h" fact="0.354"/>
            </dgm:constrLst>
          </dgm:if>
          <dgm:if name="Name17" axis="ch ch" ptType="node node" st="1 1" cnt="1 0" func="cnt" op="equ" val="4">
            <dgm:alg type="composite">
              <dgm:param type="ar" val="0.682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3" refType="primFontSz" refFor="des" refForName="Parent" op="lte"/>
              <dgm:constr type="primFontSz" for="des" forName="Child4" refType="primFontSz" refFor="des" refForName="Parent" op="lte"/>
              <dgm:constr type="primFontSz" for="des" forName="Child2" refType="primFontSz" refFor="des" refForName="Child1" op="equ"/>
              <dgm:constr type="primFontSz" for="des" forName="Child3" refType="primFontSz" refFor="des" refForName="Child1" op="equ"/>
              <dgm:constr type="primFontSz" for="des" forName="Child4" refType="primFontSz" refFor="des" refForName="Child1" op="equ"/>
              <dgm:constr type="r" for="ch" forName="Accent4" refType="w" fact="0.5427"/>
              <dgm:constr type="t" for="ch" forName="Accent4" refType="h" fact="0.6834"/>
              <dgm:constr type="w" for="ch" forName="Accent4" refType="w" fact="0.2269"/>
              <dgm:constr type="h" for="ch" forName="Accent4" refType="h" fact="0.1333"/>
              <dgm:constr type="r" for="ch" forName="Accent3" refType="w" fact="0.3587"/>
              <dgm:constr type="t" for="ch" forName="Accent3" refType="h" fact="0.4021"/>
              <dgm:constr type="w" for="ch" forName="Accent3" refType="w" fact="0.2269"/>
              <dgm:constr type="h" for="ch" forName="Accent3" refType="h" fact="0.1333"/>
              <dgm:constr type="r" for="ch" forName="Accent2" refType="w" fact="0.6235"/>
              <dgm:constr type="t" for="ch" forName="Accent2" refType="h" fact="0.1529"/>
              <dgm:constr type="w" for="ch" forName="Accent2" refType="w" fact="0.2269"/>
              <dgm:constr type="h" for="ch" forName="Accent2" refType="h" fact="0.1333"/>
              <dgm:constr type="r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r" for="ch" forName="Child4" refType="w" fact="0.9446"/>
              <dgm:constr type="t" for="ch" forName="Child4" refType="h" fact="0.7093"/>
              <dgm:constr type="w" for="ch" forName="Child4" refType="w" fact="0.4927"/>
              <dgm:constr type="h" for="ch" forName="Child4" refType="h" fact="0.2907"/>
              <dgm:constr type="r" for="ch" forName="Parent" refType="w"/>
              <dgm:constr type="t" for="ch" forName="Parent" refType="h" fact="0.3226"/>
              <dgm:constr type="w" for="ch" forName="Parent" refType="w" fact="0.6013"/>
              <dgm:constr type="h" for="ch" forName="Parent" refType="h" fact="0.3547"/>
              <dgm:constr type="r" for="ch" forName="Child2" refType="w" fact="0.4927"/>
              <dgm:constr type="t" for="ch" forName="Child2" refType="h" fact="0.1788"/>
              <dgm:constr type="w" for="ch" forName="Child2" refType="w" fact="0.4927"/>
              <dgm:constr type="h" for="ch" forName="Child2" refType="h" fact="0.2907"/>
              <dgm:constr type="r" for="ch" forName="Child3" refType="w" fact="0.4927"/>
              <dgm:constr type="t" for="ch" forName="Child3" refType="h" fact="0.5303"/>
              <dgm:constr type="w" for="ch" forName="Child3" refType="w" fact="0.4927"/>
              <dgm:constr type="h" for="ch" forName="Child3" refType="h" fact="0.2907"/>
              <dgm:constr type="r" for="ch" forName="Child1" refType="w" fact="0.9446"/>
              <dgm:constr type="t" for="ch" forName="Child1" refType="h" fact="0"/>
              <dgm:constr type="w" for="ch" forName="Child1" refType="w" fact="0.4927"/>
              <dgm:constr type="h" for="ch" forName="Child1" refType="h" fact="0.2907"/>
            </dgm:constrLst>
          </dgm:if>
          <dgm:if name="Name18" axis="ch ch" ptType="node node" st="1 1" cnt="1 0" func="cnt" op="equ" val="5">
            <dgm:alg type="composite">
              <dgm:param type="ar" val="0.9538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3" refType="primFontSz" refFor="des" refForName="Parent" op="lte"/>
              <dgm:constr type="primFontSz" for="des" forName="Child4" refType="primFontSz" refFor="des" refForName="Parent" op="lte"/>
              <dgm:constr type="primFontSz" for="des" forName="Child5" refType="primFontSz" refFor="des" refForName="Parent" op="lte"/>
              <dgm:constr type="primFontSz" for="des" forName="Child2" refType="primFontSz" refFor="des" refForName="Child1" op="equ"/>
              <dgm:constr type="primFontSz" for="des" forName="Child3" refType="primFontSz" refFor="des" refForName="Child1" op="equ"/>
              <dgm:constr type="primFontSz" for="des" forName="Child4" refType="primFontSz" refFor="des" refForName="Child1" op="equ"/>
              <dgm:constr type="primFontSz" for="des" forName="Child5" refType="primFontSz" refFor="des" refForName="Child1" op="equ"/>
              <dgm:constr type="r" for="ch" forName="Accent5" refType="w" fact="0.7142"/>
              <dgm:constr type="t" for="ch" forName="Accent5" refType="h" fact="0.7126"/>
              <dgm:constr type="w" for="ch" forName="Accent5" refType="w" fact="0.1622"/>
              <dgm:constr type="h" for="ch" forName="Accent5" refType="h" fact="0.1333"/>
              <dgm:constr type="r" for="ch" forName="Accent4" refType="w" fact="0.388"/>
              <dgm:constr type="t" for="ch" forName="Accent4" refType="h" fact="0.6834"/>
              <dgm:constr type="w" for="ch" forName="Accent4" refType="w" fact="0.1622"/>
              <dgm:constr type="h" for="ch" forName="Accent4" refType="h" fact="0.1333"/>
              <dgm:constr type="r" for="ch" forName="Accent3" refType="w" fact="0.2565"/>
              <dgm:constr type="t" for="ch" forName="Accent3" refType="h" fact="0.4021"/>
              <dgm:constr type="w" for="ch" forName="Accent3" refType="w" fact="0.1622"/>
              <dgm:constr type="h" for="ch" forName="Accent3" refType="h" fact="0.1333"/>
              <dgm:constr type="r" for="ch" forName="Accent2" refType="w" fact="0.4458"/>
              <dgm:constr type="t" for="ch" forName="Accent2" refType="h" fact="0.1529"/>
              <dgm:constr type="w" for="ch" forName="Accent2" refType="w" fact="0.1622"/>
              <dgm:constr type="h" for="ch" forName="Accent2" refType="h" fact="0.1333"/>
              <dgm:constr type="r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r" for="ch" forName="Child4" refType="w" fact="0.6754"/>
              <dgm:constr type="t" for="ch" forName="Child4" refType="h" fact="0.7093"/>
              <dgm:constr type="w" for="ch" forName="Child4" refType="w" fact="0.3523"/>
              <dgm:constr type="h" for="ch" forName="Child4" refType="h" fact="0.2907"/>
              <dgm:constr type="r" for="ch" forName="Parent" refType="w" fact="0.715"/>
              <dgm:constr type="t" for="ch" forName="Parent" refType="h" fact="0.3226"/>
              <dgm:constr type="w" for="ch" forName="Parent" refType="w" fact="0.4299"/>
              <dgm:constr type="h" for="ch" forName="Parent" refType="h" fact="0.3547"/>
              <dgm:constr type="r" for="ch" forName="Child2" refType="w" fact="0.3523"/>
              <dgm:constr type="t" for="ch" forName="Child2" refType="h" fact="0.1788"/>
              <dgm:constr type="w" for="ch" forName="Child2" refType="w" fact="0.3523"/>
              <dgm:constr type="h" for="ch" forName="Child2" refType="h" fact="0.2907"/>
              <dgm:constr type="r" for="ch" forName="Child3" refType="w" fact="0.3523"/>
              <dgm:constr type="t" for="ch" forName="Child3" refType="h" fact="0.5303"/>
              <dgm:constr type="w" for="ch" forName="Child3" refType="w" fact="0.3523"/>
              <dgm:constr type="h" for="ch" forName="Child3" refType="h" fact="0.2907"/>
              <dgm:constr type="r" for="ch" forName="Child5" refType="w"/>
              <dgm:constr type="t" for="ch" forName="Child5" refType="h" fact="0.5305"/>
              <dgm:constr type="w" for="ch" forName="Child5" refType="w" fact="0.3523"/>
              <dgm:constr type="h" for="ch" forName="Child5" refType="h" fact="0.2907"/>
              <dgm:constr type="r" for="ch" forName="Child1" refType="w" fact="0.6754"/>
              <dgm:constr type="t" for="ch" forName="Child1" refType="h" fact="0"/>
              <dgm:constr type="w" for="ch" forName="Child1" refType="w" fact="0.3523"/>
              <dgm:constr type="h" for="ch" forName="Child1" refType="h" fact="0.2907"/>
            </dgm:constrLst>
          </dgm:if>
          <dgm:else name="Name19">
            <dgm:alg type="composite">
              <dgm:param type="ar" val="0.9538"/>
            </dgm:alg>
            <dgm:constrLst>
              <dgm:constr type="primFontSz" for="des" forName="Parent" val="65"/>
              <dgm:constr type="primFontSz" for="des" forName="Child1" val="65"/>
              <dgm:constr type="primFontSz" for="des" forName="Child1" refType="primFontSz" refFor="des" refForName="Parent" op="lte"/>
              <dgm:constr type="primFontSz" for="des" forName="Child2" refType="primFontSz" refFor="des" refForName="Parent" op="lte"/>
              <dgm:constr type="primFontSz" for="des" forName="Child3" refType="primFontSz" refFor="des" refForName="Parent" op="lte"/>
              <dgm:constr type="primFontSz" for="des" forName="Child4" refType="primFontSz" refFor="des" refForName="Parent" op="lte"/>
              <dgm:constr type="primFontSz" for="des" forName="Child5" refType="primFontSz" refFor="des" refForName="Parent" op="lte"/>
              <dgm:constr type="primFontSz" for="des" forName="Child6" refType="primFontSz" refFor="des" refForName="Parent" op="lte"/>
              <dgm:constr type="primFontSz" for="des" forName="Child7" refType="primFontSz" refFor="des" refForName="Parent" op="lte"/>
              <dgm:constr type="primFontSz" for="des" forName="Child2" refType="primFontSz" refFor="des" refForName="Child1" op="equ"/>
              <dgm:constr type="primFontSz" for="des" forName="Child3" refType="primFontSz" refFor="des" refForName="Child1" op="equ"/>
              <dgm:constr type="primFontSz" for="des" forName="Child4" refType="primFontSz" refFor="des" refForName="Child1" op="equ"/>
              <dgm:constr type="primFontSz" for="des" forName="Child5" refType="primFontSz" refFor="des" refForName="Child1" op="equ"/>
              <dgm:constr type="primFontSz" for="des" forName="Child6" refType="primFontSz" refFor="des" refForName="Child1" op="equ"/>
              <dgm:constr type="primFontSz" for="des" forName="Child7" refType="primFontSz" refFor="des" refForName="Child1" op="equ"/>
              <dgm:constr type="primFontSz" for="des" ptType="node" op="equ" val="65"/>
              <dgm:constr type="r" for="ch" forName="Accent6" refType="w" fact="0.9066"/>
              <dgm:constr type="t" for="ch" forName="Accent6" refType="h" fact="0.4635"/>
              <dgm:constr type="w" for="ch" forName="Accent6" refType="w" fact="0.1622"/>
              <dgm:constr type="h" for="ch" forName="Accent6" refType="h" fact="0.1333"/>
              <dgm:constr type="r" for="ch" forName="Accent5" refType="w" fact="0.7142"/>
              <dgm:constr type="t" for="ch" forName="Accent5" refType="h" fact="0.7126"/>
              <dgm:constr type="w" for="ch" forName="Accent5" refType="w" fact="0.1622"/>
              <dgm:constr type="h" for="ch" forName="Accent5" refType="h" fact="0.1333"/>
              <dgm:constr type="r" for="ch" forName="Accent4" refType="w" fact="0.388"/>
              <dgm:constr type="t" for="ch" forName="Accent4" refType="h" fact="0.6834"/>
              <dgm:constr type="w" for="ch" forName="Accent4" refType="w" fact="0.1622"/>
              <dgm:constr type="h" for="ch" forName="Accent4" refType="h" fact="0.1333"/>
              <dgm:constr type="r" for="ch" forName="Accent3" refType="w" fact="0.2565"/>
              <dgm:constr type="t" for="ch" forName="Accent3" refType="h" fact="0.4021"/>
              <dgm:constr type="w" for="ch" forName="Accent3" refType="w" fact="0.1622"/>
              <dgm:constr type="h" for="ch" forName="Accent3" refType="h" fact="0.1333"/>
              <dgm:constr type="r" for="ch" forName="Accent2" refType="w" fact="0.4458"/>
              <dgm:constr type="t" for="ch" forName="Accent2" refType="h" fact="0.1529"/>
              <dgm:constr type="w" for="ch" forName="Accent2" refType="w" fact="0.1622"/>
              <dgm:constr type="h" for="ch" forName="Accent2" refType="h" fact="0.1333"/>
              <dgm:constr type="r" for="ch" forName="Accent1" refType="w" fact="0"/>
              <dgm:constr type="t" for="ch" forName="Accent1" refType="h" fact="0"/>
              <dgm:constr type="w" for="ch" forName="Accent1" refType="w" fact="0"/>
              <dgm:constr type="h" for="ch" forName="Accent1" refType="h" fact="0"/>
              <dgm:constr type="r" for="ch" forName="Child4" refType="w" fact="0.6754"/>
              <dgm:constr type="t" for="ch" forName="Child4" refType="h" fact="0.7093"/>
              <dgm:constr type="w" for="ch" forName="Child4" refType="w" fact="0.3523"/>
              <dgm:constr type="h" for="ch" forName="Child4" refType="h" fact="0.2907"/>
              <dgm:constr type="r" for="ch" forName="Parent" refType="w" fact="0.715"/>
              <dgm:constr type="t" for="ch" forName="Parent" refType="h" fact="0.3226"/>
              <dgm:constr type="w" for="ch" forName="Parent" refType="w" fact="0.4299"/>
              <dgm:constr type="h" for="ch" forName="Parent" refType="h" fact="0.3547"/>
              <dgm:constr type="r" for="ch" forName="Child2" refType="w" fact="0.3523"/>
              <dgm:constr type="t" for="ch" forName="Child2" refType="h" fact="0.1788"/>
              <dgm:constr type="w" for="ch" forName="Child2" refType="w" fact="0.3523"/>
              <dgm:constr type="h" for="ch" forName="Child2" refType="h" fact="0.2907"/>
              <dgm:constr type="r" for="ch" forName="Child3" refType="w" fact="0.3523"/>
              <dgm:constr type="t" for="ch" forName="Child3" refType="h" fact="0.5303"/>
              <dgm:constr type="w" for="ch" forName="Child3" refType="w" fact="0.3523"/>
              <dgm:constr type="h" for="ch" forName="Child3" refType="h" fact="0.2907"/>
              <dgm:constr type="r" for="ch" forName="Child5" refType="w"/>
              <dgm:constr type="t" for="ch" forName="Child5" refType="h" fact="0.5305"/>
              <dgm:constr type="w" for="ch" forName="Child5" refType="w" fact="0.3523"/>
              <dgm:constr type="h" for="ch" forName="Child5" refType="h" fact="0.2907"/>
              <dgm:constr type="r" for="ch" forName="Child6" refType="w"/>
              <dgm:constr type="t" for="ch" forName="Child6" refType="h" fact="0.1784"/>
              <dgm:constr type="w" for="ch" forName="Child6" refType="w" fact="0.3523"/>
              <dgm:constr type="h" for="ch" forName="Child6" refType="h" fact="0.2907"/>
              <dgm:constr type="r" for="ch" forName="Child1" refType="w" fact="0.6754"/>
              <dgm:constr type="t" for="ch" forName="Child1" refType="h" fact="0"/>
              <dgm:constr type="w" for="ch" forName="Child1" refType="w" fact="0.3523"/>
              <dgm:constr type="h" for="ch" forName="Child1" refType="h" fact="0.2907"/>
            </dgm:constrLst>
          </dgm:else>
        </dgm:choose>
      </dgm:else>
    </dgm:choose>
    <dgm:forEach name="wrapper" axis="self" ptType="parTrans">
      <dgm:forEach name="accentRepeat" axis="self">
        <dgm:layoutNode name="Accent" styleLbl="bgShp">
          <dgm:alg type="sp"/>
          <dgm:shape xmlns:r="http://schemas.openxmlformats.org/officeDocument/2006/relationships" type="hexagon" r:blip="" zOrderOff="-2">
            <dgm:adjLst>
              <dgm:adj idx="1" val="0.289"/>
              <dgm:adj idx="2" val="1.1547"/>
            </dgm:adjLst>
          </dgm:shape>
          <dgm:presOf/>
        </dgm:layoutNode>
      </dgm:forEach>
    </dgm:forEach>
    <dgm:forEach name="Name20" axis="ch" ptType="node" cnt="1">
      <dgm:layoutNode name="Parent" styleLbl="node0">
        <dgm:varLst>
          <dgm:chMax val="6"/>
          <dgm:chPref val="6"/>
        </dgm:varLst>
        <dgm:alg type="tx"/>
        <dgm:shape xmlns:r="http://schemas.openxmlformats.org/officeDocument/2006/relationships" type="hexagon" r:blip="">
          <dgm:adjLst>
            <dgm:adj idx="1" val="0.2857"/>
            <dgm:adj idx="2" val="1.1547"/>
          </dgm:adjLst>
        </dgm:shape>
        <dgm:presOf axis="self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  <dgm:forEach name="Name21" axis="ch ch" ptType="node node" st="1 1" cnt="1 1">
      <dgm:layoutNode name="Accent1">
        <dgm:alg type="sp"/>
        <dgm:shape xmlns:r="http://schemas.openxmlformats.org/officeDocument/2006/relationships" r:blip="" zOrderOff="-2">
          <dgm:adjLst/>
        </dgm:shape>
        <dgm:presOf/>
        <dgm:constrLst/>
        <dgm:forEach name="Name22" ref="accentRepeat"/>
      </dgm:layoutNode>
      <dgm:layoutNode name="Child1" styleLbl="node1">
        <dgm:varLst>
          <dgm:chMax val="0"/>
          <dgm:chPref val="0"/>
          <dgm:bulletEnabled val="1"/>
        </dgm:varLst>
        <dgm:alg type="tx">
          <dgm:param type="shpTxLTRAlignCh" val="ctr"/>
          <dgm:param type="txAnchorVertCh" val="mid"/>
        </dgm:alg>
        <dgm:shape xmlns:r="http://schemas.openxmlformats.org/officeDocument/2006/relationships" type="hexagon" r:blip="">
          <dgm:adjLst>
            <dgm:adj idx="1" val="0.2857"/>
            <dgm:adj idx="2" val="1.1547"/>
          </dgm:adjLst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  <dgm:forEach name="Name23" axis="ch ch" ptType="node node" st="1 2" cnt="1 1">
      <dgm:layoutNode name="Accent2">
        <dgm:alg type="sp"/>
        <dgm:shape xmlns:r="http://schemas.openxmlformats.org/officeDocument/2006/relationships" r:blip="" zOrderOff="-2">
          <dgm:adjLst/>
        </dgm:shape>
        <dgm:presOf/>
        <dgm:constrLst/>
        <dgm:forEach name="Name24" ref="accentRepeat"/>
      </dgm:layoutNode>
      <dgm:layoutNode name="Child2" styleLbl="node1">
        <dgm:varLst>
          <dgm:chMax val="0"/>
          <dgm:chPref val="0"/>
          <dgm:bulletEnabled val="1"/>
        </dgm:varLst>
        <dgm:alg type="tx">
          <dgm:param type="shpTxLTRAlignCh" val="ctr"/>
          <dgm:param type="txAnchorVertCh" val="mid"/>
        </dgm:alg>
        <dgm:shape xmlns:r="http://schemas.openxmlformats.org/officeDocument/2006/relationships" type="hexagon" r:blip="">
          <dgm:adjLst>
            <dgm:adj idx="1" val="0.2857"/>
            <dgm:adj idx="2" val="1.1547"/>
          </dgm:adjLst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  <dgm:forEach name="Name25" axis="ch ch" ptType="node node" st="1 3" cnt="1 1">
      <dgm:layoutNode name="Accent3">
        <dgm:alg type="sp"/>
        <dgm:shape xmlns:r="http://schemas.openxmlformats.org/officeDocument/2006/relationships" r:blip="" zOrderOff="-2">
          <dgm:adjLst/>
        </dgm:shape>
        <dgm:presOf/>
        <dgm:constrLst/>
        <dgm:forEach name="Name26" ref="accentRepeat"/>
      </dgm:layoutNode>
      <dgm:layoutNode name="Child3" styleLbl="node1">
        <dgm:varLst>
          <dgm:chMax val="0"/>
          <dgm:chPref val="0"/>
          <dgm:bulletEnabled val="1"/>
        </dgm:varLst>
        <dgm:alg type="tx">
          <dgm:param type="shpTxLTRAlignCh" val="ctr"/>
          <dgm:param type="txAnchorVertCh" val="mid"/>
        </dgm:alg>
        <dgm:shape xmlns:r="http://schemas.openxmlformats.org/officeDocument/2006/relationships" type="hexagon" r:blip="">
          <dgm:adjLst>
            <dgm:adj idx="1" val="0.2857"/>
            <dgm:adj idx="2" val="1.1547"/>
          </dgm:adjLst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  <dgm:forEach name="Name27" axis="ch ch" ptType="node node" st="1 4" cnt="1 1">
      <dgm:layoutNode name="Accent4">
        <dgm:alg type="sp"/>
        <dgm:shape xmlns:r="http://schemas.openxmlformats.org/officeDocument/2006/relationships" r:blip="">
          <dgm:adjLst/>
        </dgm:shape>
        <dgm:presOf/>
        <dgm:constrLst/>
        <dgm:forEach name="Name28" ref="accentRepeat"/>
      </dgm:layoutNode>
      <dgm:layoutNode name="Child4" styleLbl="node1">
        <dgm:varLst>
          <dgm:chMax val="0"/>
          <dgm:chPref val="0"/>
          <dgm:bulletEnabled val="1"/>
        </dgm:varLst>
        <dgm:alg type="tx">
          <dgm:param type="shpTxLTRAlignCh" val="ctr"/>
          <dgm:param type="txAnchorVertCh" val="mid"/>
        </dgm:alg>
        <dgm:shape xmlns:r="http://schemas.openxmlformats.org/officeDocument/2006/relationships" type="hexagon" r:blip="">
          <dgm:adjLst>
            <dgm:adj idx="1" val="0.2857"/>
            <dgm:adj idx="2" val="1.1547"/>
          </dgm:adjLst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  <dgm:forEach name="Name29" axis="ch ch" ptType="node node" st="1 5" cnt="1 1">
      <dgm:layoutNode name="Accent5">
        <dgm:alg type="sp"/>
        <dgm:shape xmlns:r="http://schemas.openxmlformats.org/officeDocument/2006/relationships" r:blip="">
          <dgm:adjLst/>
        </dgm:shape>
        <dgm:presOf/>
        <dgm:constrLst/>
        <dgm:forEach name="Name30" ref="accentRepeat"/>
      </dgm:layoutNode>
      <dgm:layoutNode name="Child5" styleLbl="node1">
        <dgm:varLst>
          <dgm:chMax val="0"/>
          <dgm:chPref val="0"/>
          <dgm:bulletEnabled val="1"/>
        </dgm:varLst>
        <dgm:alg type="tx">
          <dgm:param type="shpTxLTRAlignCh" val="ctr"/>
          <dgm:param type="txAnchorVertCh" val="mid"/>
        </dgm:alg>
        <dgm:shape xmlns:r="http://schemas.openxmlformats.org/officeDocument/2006/relationships" type="hexagon" r:blip="">
          <dgm:adjLst>
            <dgm:adj idx="1" val="0.2857"/>
            <dgm:adj idx="2" val="1.1547"/>
          </dgm:adjLst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  <dgm:forEach name="Name31" axis="ch ch" ptType="node node" st="1 6" cnt="1 1">
      <dgm:layoutNode name="Accent6">
        <dgm:alg type="sp"/>
        <dgm:shape xmlns:r="http://schemas.openxmlformats.org/officeDocument/2006/relationships" r:blip="">
          <dgm:adjLst/>
        </dgm:shape>
        <dgm:presOf/>
        <dgm:constrLst/>
        <dgm:forEach name="Name32" ref="accentRepeat"/>
      </dgm:layoutNode>
      <dgm:layoutNode name="Child6" styleLbl="node1">
        <dgm:varLst>
          <dgm:chMax val="0"/>
          <dgm:chPref val="0"/>
          <dgm:bulletEnabled val="1"/>
        </dgm:varLst>
        <dgm:alg type="tx">
          <dgm:param type="shpTxLTRAlignCh" val="ctr"/>
          <dgm:param type="txAnchorVertCh" val="mid"/>
        </dgm:alg>
        <dgm:shape xmlns:r="http://schemas.openxmlformats.org/officeDocument/2006/relationships" type="hexagon" r:blip="">
          <dgm:adjLst>
            <dgm:adj idx="1" val="0.2857"/>
            <dgm:adj idx="2" val="1.1547"/>
          </dgm:adjLst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6EA106-C388-430E-82C9-2B6799530E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1</Pages>
  <Words>7180</Words>
  <Characters>40932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48016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DEVADOSS Manjula</dc:creator>
  <cp:lastModifiedBy>DEVADOSS Manjula</cp:lastModifiedBy>
  <cp:revision>24</cp:revision>
  <dcterms:created xsi:type="dcterms:W3CDTF">2019-09-24T10:12:00Z</dcterms:created>
  <dcterms:modified xsi:type="dcterms:W3CDTF">2019-12-02T15:52:00Z</dcterms:modified>
</cp:coreProperties>
</file>